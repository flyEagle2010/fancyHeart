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tbl>
      <w:tblPr>
        <w:tblW w:w="14174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843"/>
        <w:gridCol w:w="2608"/>
        <w:gridCol w:w="9723"/>
      </w:tblGrid>
      <w:tr w:rsidR="000D1179">
        <w:tc>
          <w:tcPr>
            <w:tcW w:w="1843" w:type="dxa"/>
            <w:shd w:val="clear" w:color="auto" w:fill="000000"/>
          </w:tcPr>
          <w:p w:rsidR="000D1179" w:rsidRDefault="005134A8">
            <w:pPr>
              <w:widowControl/>
              <w:jc w:val="center"/>
              <w:rPr>
                <w:rFonts w:cs="宋体"/>
                <w:b/>
                <w:bCs/>
                <w:color w:val="FFFFFF"/>
                <w:kern w:val="0"/>
                <w:sz w:val="18"/>
                <w:szCs w:val="18"/>
              </w:rPr>
            </w:pPr>
            <w:r>
              <w:rPr>
                <w:rFonts w:ascii="宋体" w:hAnsi="宋体" w:cs="宋体" w:hint="eastAsia"/>
                <w:b/>
                <w:bCs/>
                <w:color w:val="FFFFFF"/>
                <w:kern w:val="0"/>
                <w:sz w:val="18"/>
                <w:szCs w:val="18"/>
              </w:rPr>
              <w:t>日期</w:t>
            </w:r>
          </w:p>
        </w:tc>
        <w:tc>
          <w:tcPr>
            <w:tcW w:w="2608" w:type="dxa"/>
            <w:shd w:val="clear" w:color="auto" w:fill="000000"/>
          </w:tcPr>
          <w:p w:rsidR="000D1179" w:rsidRDefault="005134A8">
            <w:pPr>
              <w:widowControl/>
              <w:jc w:val="center"/>
              <w:rPr>
                <w:rFonts w:cs="宋体"/>
                <w:b/>
                <w:bCs/>
                <w:color w:val="FFFFFF"/>
                <w:kern w:val="0"/>
                <w:sz w:val="18"/>
                <w:szCs w:val="18"/>
              </w:rPr>
            </w:pPr>
            <w:r>
              <w:rPr>
                <w:rFonts w:ascii="宋体" w:hAnsi="宋体" w:cs="宋体" w:hint="eastAsia"/>
                <w:b/>
                <w:bCs/>
                <w:color w:val="FFFFFF"/>
                <w:kern w:val="0"/>
                <w:sz w:val="18"/>
                <w:szCs w:val="18"/>
              </w:rPr>
              <w:t>创建者</w:t>
            </w:r>
          </w:p>
        </w:tc>
        <w:tc>
          <w:tcPr>
            <w:tcW w:w="9723" w:type="dxa"/>
            <w:shd w:val="clear" w:color="auto" w:fill="000000"/>
          </w:tcPr>
          <w:p w:rsidR="000D1179" w:rsidRDefault="005134A8">
            <w:pPr>
              <w:widowControl/>
              <w:jc w:val="center"/>
              <w:rPr>
                <w:rFonts w:cs="宋体"/>
                <w:b/>
                <w:bCs/>
                <w:color w:val="FFFFFF"/>
                <w:kern w:val="0"/>
                <w:sz w:val="18"/>
                <w:szCs w:val="18"/>
              </w:rPr>
            </w:pPr>
            <w:r>
              <w:rPr>
                <w:rFonts w:ascii="宋体" w:hAnsi="宋体" w:cs="宋体" w:hint="eastAsia"/>
                <w:b/>
                <w:bCs/>
                <w:color w:val="FFFFFF"/>
                <w:kern w:val="0"/>
                <w:sz w:val="18"/>
                <w:szCs w:val="18"/>
              </w:rPr>
              <w:t>修正内容</w:t>
            </w:r>
          </w:p>
        </w:tc>
      </w:tr>
      <w:tr w:rsidR="000D1179">
        <w:tc>
          <w:tcPr>
            <w:tcW w:w="1843" w:type="dxa"/>
            <w:tcBorders>
              <w:top w:val="single" w:sz="8" w:space="0" w:color="000000"/>
              <w:bottom w:val="single" w:sz="8" w:space="0" w:color="000000"/>
            </w:tcBorders>
          </w:tcPr>
          <w:p w:rsidR="000D1179" w:rsidRDefault="005134A8">
            <w:pPr>
              <w:widowControl/>
              <w:jc w:val="center"/>
              <w:rPr>
                <w:rFonts w:cs="宋体"/>
                <w:b/>
                <w:bCs/>
                <w:kern w:val="0"/>
                <w:sz w:val="18"/>
                <w:szCs w:val="18"/>
              </w:rPr>
            </w:pPr>
            <w:r>
              <w:rPr>
                <w:rFonts w:cs="宋体" w:hint="eastAsia"/>
                <w:b/>
                <w:bCs/>
                <w:kern w:val="0"/>
                <w:sz w:val="18"/>
                <w:szCs w:val="18"/>
              </w:rPr>
              <w:t>2014/07/01</w:t>
            </w:r>
          </w:p>
        </w:tc>
        <w:tc>
          <w:tcPr>
            <w:tcW w:w="2608" w:type="dxa"/>
            <w:tcBorders>
              <w:top w:val="single" w:sz="8" w:space="0" w:color="000000"/>
              <w:bottom w:val="single" w:sz="8" w:space="0" w:color="000000"/>
            </w:tcBorders>
          </w:tcPr>
          <w:p w:rsidR="000D1179" w:rsidRDefault="005134A8">
            <w:pPr>
              <w:widowControl/>
              <w:jc w:val="center"/>
              <w:rPr>
                <w:rFonts w:cs="宋体"/>
                <w:kern w:val="0"/>
                <w:sz w:val="18"/>
                <w:szCs w:val="18"/>
              </w:rPr>
            </w:pPr>
            <w:r>
              <w:rPr>
                <w:rFonts w:cs="宋体" w:hint="eastAsia"/>
                <w:kern w:val="0"/>
                <w:sz w:val="18"/>
                <w:szCs w:val="18"/>
              </w:rPr>
              <w:t>陈天华</w:t>
            </w:r>
          </w:p>
        </w:tc>
        <w:tc>
          <w:tcPr>
            <w:tcW w:w="9723" w:type="dxa"/>
            <w:tcBorders>
              <w:top w:val="single" w:sz="8" w:space="0" w:color="000000"/>
              <w:bottom w:val="single" w:sz="8" w:space="0" w:color="000000"/>
            </w:tcBorders>
          </w:tcPr>
          <w:p w:rsidR="000D1179" w:rsidRDefault="005134A8">
            <w:pPr>
              <w:widowControl/>
              <w:jc w:val="center"/>
              <w:rPr>
                <w:rFonts w:cs="宋体"/>
                <w:kern w:val="0"/>
                <w:sz w:val="18"/>
                <w:szCs w:val="18"/>
              </w:rPr>
            </w:pPr>
            <w:r>
              <w:rPr>
                <w:rFonts w:cs="宋体" w:hint="eastAsia"/>
                <w:kern w:val="0"/>
                <w:sz w:val="18"/>
                <w:szCs w:val="18"/>
              </w:rPr>
              <w:t>创建文档</w:t>
            </w:r>
          </w:p>
        </w:tc>
      </w:tr>
      <w:tr w:rsidR="000D1179">
        <w:tc>
          <w:tcPr>
            <w:tcW w:w="1843" w:type="dxa"/>
          </w:tcPr>
          <w:p w:rsidR="000D1179" w:rsidRDefault="005134A8">
            <w:pPr>
              <w:widowControl/>
              <w:jc w:val="center"/>
              <w:rPr>
                <w:rFonts w:cs="宋体"/>
                <w:b/>
                <w:bCs/>
                <w:kern w:val="0"/>
                <w:sz w:val="18"/>
                <w:szCs w:val="18"/>
              </w:rPr>
            </w:pPr>
            <w:r>
              <w:rPr>
                <w:rFonts w:cs="宋体"/>
                <w:b/>
                <w:bCs/>
                <w:kern w:val="0"/>
                <w:sz w:val="18"/>
                <w:szCs w:val="18"/>
              </w:rPr>
              <w:t>2014/7/7</w:t>
            </w:r>
          </w:p>
        </w:tc>
        <w:tc>
          <w:tcPr>
            <w:tcW w:w="2608" w:type="dxa"/>
          </w:tcPr>
          <w:p w:rsidR="000D1179" w:rsidRDefault="005134A8">
            <w:pPr>
              <w:widowControl/>
              <w:jc w:val="center"/>
              <w:rPr>
                <w:rFonts w:cs="宋体"/>
                <w:kern w:val="0"/>
                <w:sz w:val="18"/>
                <w:szCs w:val="18"/>
              </w:rPr>
            </w:pPr>
            <w:r>
              <w:rPr>
                <w:rFonts w:cs="宋体" w:hint="eastAsia"/>
                <w:kern w:val="0"/>
                <w:sz w:val="18"/>
                <w:szCs w:val="18"/>
              </w:rPr>
              <w:t>陈天华</w:t>
            </w:r>
          </w:p>
        </w:tc>
        <w:tc>
          <w:tcPr>
            <w:tcW w:w="9723" w:type="dxa"/>
          </w:tcPr>
          <w:p w:rsidR="000D1179" w:rsidRDefault="005134A8">
            <w:pPr>
              <w:widowControl/>
              <w:jc w:val="center"/>
              <w:rPr>
                <w:rFonts w:cs="宋体"/>
                <w:kern w:val="0"/>
                <w:sz w:val="18"/>
                <w:szCs w:val="18"/>
              </w:rPr>
            </w:pPr>
            <w:r>
              <w:rPr>
                <w:rFonts w:cs="宋体" w:hint="eastAsia"/>
                <w:kern w:val="0"/>
                <w:sz w:val="18"/>
                <w:szCs w:val="18"/>
              </w:rPr>
              <w:t>增加</w:t>
            </w:r>
            <w:r w:rsidR="00A61C14">
              <w:rPr>
                <w:rFonts w:cs="宋体" w:hint="eastAsia"/>
                <w:kern w:val="0"/>
                <w:sz w:val="18"/>
                <w:szCs w:val="18"/>
              </w:rPr>
              <w:t>2.5.3</w:t>
            </w:r>
            <w:r>
              <w:rPr>
                <w:rFonts w:cs="宋体" w:hint="eastAsia"/>
                <w:kern w:val="0"/>
                <w:sz w:val="18"/>
                <w:szCs w:val="18"/>
              </w:rPr>
              <w:t>变异操作判断逻辑</w:t>
            </w:r>
          </w:p>
        </w:tc>
      </w:tr>
      <w:tr w:rsidR="000D1179">
        <w:tc>
          <w:tcPr>
            <w:tcW w:w="1843" w:type="dxa"/>
            <w:tcBorders>
              <w:top w:val="single" w:sz="8" w:space="0" w:color="000000"/>
              <w:bottom w:val="single" w:sz="8" w:space="0" w:color="000000"/>
            </w:tcBorders>
          </w:tcPr>
          <w:p w:rsidR="000D1179" w:rsidRDefault="00526EEE">
            <w:pPr>
              <w:widowControl/>
              <w:jc w:val="center"/>
              <w:rPr>
                <w:rFonts w:cs="宋体"/>
                <w:b/>
                <w:bCs/>
                <w:kern w:val="0"/>
                <w:sz w:val="18"/>
                <w:szCs w:val="18"/>
              </w:rPr>
            </w:pPr>
            <w:r>
              <w:rPr>
                <w:rFonts w:cs="宋体" w:hint="eastAsia"/>
                <w:b/>
                <w:bCs/>
                <w:kern w:val="0"/>
                <w:sz w:val="18"/>
                <w:szCs w:val="18"/>
              </w:rPr>
              <w:t>2014/07/08</w:t>
            </w:r>
          </w:p>
        </w:tc>
        <w:tc>
          <w:tcPr>
            <w:tcW w:w="2608" w:type="dxa"/>
            <w:tcBorders>
              <w:top w:val="single" w:sz="8" w:space="0" w:color="000000"/>
              <w:bottom w:val="single" w:sz="8" w:space="0" w:color="000000"/>
            </w:tcBorders>
          </w:tcPr>
          <w:p w:rsidR="000D1179" w:rsidRDefault="00526EEE">
            <w:pPr>
              <w:widowControl/>
              <w:jc w:val="center"/>
              <w:rPr>
                <w:rFonts w:cs="宋体"/>
                <w:kern w:val="0"/>
                <w:sz w:val="18"/>
                <w:szCs w:val="18"/>
              </w:rPr>
            </w:pPr>
            <w:r>
              <w:rPr>
                <w:rFonts w:cs="宋体" w:hint="eastAsia"/>
                <w:kern w:val="0"/>
                <w:sz w:val="18"/>
                <w:szCs w:val="18"/>
              </w:rPr>
              <w:t>陈天华</w:t>
            </w:r>
          </w:p>
        </w:tc>
        <w:tc>
          <w:tcPr>
            <w:tcW w:w="9723" w:type="dxa"/>
            <w:tcBorders>
              <w:top w:val="single" w:sz="8" w:space="0" w:color="000000"/>
              <w:bottom w:val="single" w:sz="8" w:space="0" w:color="000000"/>
            </w:tcBorders>
          </w:tcPr>
          <w:p w:rsidR="000D1179" w:rsidRDefault="00526EEE">
            <w:pPr>
              <w:widowControl/>
              <w:jc w:val="center"/>
              <w:rPr>
                <w:rFonts w:cs="宋体"/>
                <w:kern w:val="0"/>
                <w:sz w:val="18"/>
                <w:szCs w:val="18"/>
              </w:rPr>
            </w:pPr>
            <w:r>
              <w:rPr>
                <w:rFonts w:cs="宋体" w:hint="eastAsia"/>
                <w:kern w:val="0"/>
                <w:sz w:val="18"/>
                <w:szCs w:val="18"/>
              </w:rPr>
              <w:t>增加注意事项</w:t>
            </w:r>
          </w:p>
        </w:tc>
      </w:tr>
      <w:tr w:rsidR="000D1179">
        <w:tc>
          <w:tcPr>
            <w:tcW w:w="1843" w:type="dxa"/>
          </w:tcPr>
          <w:p w:rsidR="000D1179" w:rsidRDefault="00D22D5F">
            <w:pPr>
              <w:widowControl/>
              <w:jc w:val="center"/>
              <w:rPr>
                <w:rFonts w:cs="宋体"/>
                <w:b/>
                <w:bCs/>
                <w:kern w:val="0"/>
                <w:sz w:val="18"/>
                <w:szCs w:val="18"/>
              </w:rPr>
            </w:pPr>
            <w:r>
              <w:rPr>
                <w:rFonts w:cs="宋体"/>
                <w:b/>
                <w:bCs/>
                <w:kern w:val="0"/>
                <w:sz w:val="18"/>
                <w:szCs w:val="18"/>
              </w:rPr>
              <w:t>2014/7/9</w:t>
            </w:r>
          </w:p>
        </w:tc>
        <w:tc>
          <w:tcPr>
            <w:tcW w:w="2608" w:type="dxa"/>
          </w:tcPr>
          <w:p w:rsidR="000D1179" w:rsidRDefault="00D22D5F">
            <w:pPr>
              <w:widowControl/>
              <w:jc w:val="center"/>
              <w:rPr>
                <w:rFonts w:cs="宋体"/>
                <w:kern w:val="0"/>
                <w:sz w:val="18"/>
                <w:szCs w:val="18"/>
              </w:rPr>
            </w:pPr>
            <w:r>
              <w:rPr>
                <w:rFonts w:cs="宋体" w:hint="eastAsia"/>
                <w:kern w:val="0"/>
                <w:sz w:val="18"/>
                <w:szCs w:val="18"/>
              </w:rPr>
              <w:t>陈天华</w:t>
            </w:r>
          </w:p>
        </w:tc>
        <w:tc>
          <w:tcPr>
            <w:tcW w:w="9723" w:type="dxa"/>
          </w:tcPr>
          <w:p w:rsidR="000D1179" w:rsidRDefault="00D22D5F">
            <w:pPr>
              <w:widowControl/>
              <w:jc w:val="center"/>
              <w:rPr>
                <w:rFonts w:cs="宋体"/>
                <w:kern w:val="0"/>
                <w:sz w:val="18"/>
                <w:szCs w:val="18"/>
              </w:rPr>
            </w:pPr>
            <w:r>
              <w:rPr>
                <w:rFonts w:cs="宋体" w:hint="eastAsia"/>
                <w:kern w:val="0"/>
                <w:sz w:val="18"/>
                <w:szCs w:val="18"/>
              </w:rPr>
              <w:t>增加注意事项</w:t>
            </w:r>
            <w:r w:rsidR="00837224">
              <w:rPr>
                <w:rFonts w:cs="宋体" w:hint="eastAsia"/>
                <w:kern w:val="0"/>
                <w:sz w:val="18"/>
                <w:szCs w:val="18"/>
              </w:rPr>
              <w:t>和</w:t>
            </w:r>
            <w:r w:rsidR="00837224">
              <w:rPr>
                <w:rFonts w:cs="宋体" w:hint="eastAsia"/>
                <w:kern w:val="0"/>
                <w:sz w:val="18"/>
                <w:szCs w:val="18"/>
              </w:rPr>
              <w:t>3.17</w:t>
            </w:r>
            <w:r w:rsidR="00837224">
              <w:rPr>
                <w:rFonts w:cs="宋体" w:hint="eastAsia"/>
                <w:kern w:val="0"/>
                <w:sz w:val="18"/>
                <w:szCs w:val="18"/>
              </w:rPr>
              <w:t>角色操作区规则</w:t>
            </w:r>
            <w:r w:rsidR="00367655">
              <w:rPr>
                <w:rFonts w:cs="宋体" w:hint="eastAsia"/>
                <w:kern w:val="0"/>
                <w:sz w:val="18"/>
                <w:szCs w:val="18"/>
              </w:rPr>
              <w:t>、角色变异规则修改</w:t>
            </w:r>
          </w:p>
        </w:tc>
      </w:tr>
      <w:tr w:rsidR="000D1179">
        <w:tc>
          <w:tcPr>
            <w:tcW w:w="1843" w:type="dxa"/>
            <w:tcBorders>
              <w:top w:val="single" w:sz="8" w:space="0" w:color="000000"/>
              <w:bottom w:val="single" w:sz="8" w:space="0" w:color="000000"/>
            </w:tcBorders>
          </w:tcPr>
          <w:p w:rsidR="000D1179" w:rsidRDefault="000D1179">
            <w:pPr>
              <w:widowControl/>
              <w:jc w:val="center"/>
              <w:rPr>
                <w:rFonts w:cs="宋体"/>
                <w:b/>
                <w:bCs/>
                <w:kern w:val="0"/>
                <w:sz w:val="18"/>
                <w:szCs w:val="18"/>
              </w:rPr>
            </w:pPr>
          </w:p>
        </w:tc>
        <w:tc>
          <w:tcPr>
            <w:tcW w:w="2608" w:type="dxa"/>
            <w:tcBorders>
              <w:top w:val="single" w:sz="8" w:space="0" w:color="000000"/>
              <w:bottom w:val="single" w:sz="8" w:space="0" w:color="000000"/>
            </w:tcBorders>
          </w:tcPr>
          <w:p w:rsidR="000D1179" w:rsidRDefault="000D1179">
            <w:pPr>
              <w:widowControl/>
              <w:jc w:val="center"/>
              <w:rPr>
                <w:rFonts w:cs="宋体"/>
                <w:kern w:val="0"/>
                <w:sz w:val="18"/>
                <w:szCs w:val="18"/>
              </w:rPr>
            </w:pPr>
          </w:p>
        </w:tc>
        <w:tc>
          <w:tcPr>
            <w:tcW w:w="9723" w:type="dxa"/>
            <w:tcBorders>
              <w:top w:val="single" w:sz="8" w:space="0" w:color="000000"/>
              <w:bottom w:val="single" w:sz="8" w:space="0" w:color="000000"/>
            </w:tcBorders>
          </w:tcPr>
          <w:p w:rsidR="000D1179" w:rsidRDefault="000D1179">
            <w:pPr>
              <w:widowControl/>
              <w:jc w:val="center"/>
              <w:rPr>
                <w:rFonts w:cs="宋体"/>
                <w:kern w:val="0"/>
                <w:sz w:val="18"/>
                <w:szCs w:val="18"/>
              </w:rPr>
            </w:pPr>
          </w:p>
        </w:tc>
      </w:tr>
    </w:tbl>
    <w:p w:rsidR="000D1179" w:rsidRDefault="000D1179">
      <w:pPr>
        <w:ind w:left="424" w:hangingChars="202" w:hanging="424"/>
      </w:pPr>
    </w:p>
    <w:p w:rsidR="000D1179" w:rsidRDefault="005134A8">
      <w:pPr>
        <w:pStyle w:val="TOC2"/>
      </w:pPr>
      <w:r>
        <w:rPr>
          <w:lang w:val="zh-CN"/>
        </w:rPr>
        <w:t>目录</w:t>
      </w:r>
    </w:p>
    <w:p w:rsidR="000D1179" w:rsidRDefault="005134A8">
      <w:pPr>
        <w:pStyle w:val="11"/>
        <w:tabs>
          <w:tab w:val="left" w:pos="420"/>
          <w:tab w:val="right" w:leader="dot" w:pos="13948"/>
        </w:tabs>
      </w:pPr>
      <w:r>
        <w:fldChar w:fldCharType="begin"/>
      </w:r>
      <w:r>
        <w:instrText xml:space="preserve"> TOC \o "1-3" \h \z \u </w:instrText>
      </w:r>
      <w:r>
        <w:fldChar w:fldCharType="separate"/>
      </w:r>
      <w:hyperlink w:anchor="_Toc392174624" w:history="1">
        <w:r>
          <w:rPr>
            <w:rStyle w:val="aa"/>
          </w:rPr>
          <w:t>1</w:t>
        </w:r>
        <w:r>
          <w:tab/>
        </w:r>
        <w:r>
          <w:rPr>
            <w:rStyle w:val="aa"/>
            <w:rFonts w:hint="eastAsia"/>
          </w:rPr>
          <w:t>注意事项</w:t>
        </w:r>
        <w:r>
          <w:tab/>
        </w:r>
        <w:r>
          <w:fldChar w:fldCharType="begin"/>
        </w:r>
        <w:r>
          <w:instrText xml:space="preserve"> PAGEREF _Toc392174624 \h </w:instrText>
        </w:r>
        <w:r>
          <w:fldChar w:fldCharType="separate"/>
        </w:r>
        <w:r>
          <w:t>3</w:t>
        </w:r>
        <w:r>
          <w:fldChar w:fldCharType="end"/>
        </w:r>
      </w:hyperlink>
    </w:p>
    <w:p w:rsidR="000D1179" w:rsidRDefault="00F53B66">
      <w:pPr>
        <w:pStyle w:val="20"/>
        <w:tabs>
          <w:tab w:val="left" w:pos="1260"/>
          <w:tab w:val="right" w:leader="dot" w:pos="13948"/>
        </w:tabs>
      </w:pPr>
      <w:hyperlink w:anchor="_Toc392174625" w:history="1">
        <w:r w:rsidR="005134A8">
          <w:rPr>
            <w:rStyle w:val="aa"/>
          </w:rPr>
          <w:t>1.1</w:t>
        </w:r>
        <w:r w:rsidR="005134A8">
          <w:tab/>
        </w:r>
        <w:r w:rsidR="005134A8">
          <w:rPr>
            <w:rStyle w:val="aa"/>
            <w:rFonts w:hint="eastAsia"/>
          </w:rPr>
          <w:t>名词解释</w:t>
        </w:r>
        <w:r w:rsidR="005134A8">
          <w:tab/>
        </w:r>
        <w:r w:rsidR="005134A8">
          <w:fldChar w:fldCharType="begin"/>
        </w:r>
        <w:r w:rsidR="005134A8">
          <w:instrText xml:space="preserve"> PAGEREF _Toc392174625 \h </w:instrText>
        </w:r>
        <w:r w:rsidR="005134A8">
          <w:fldChar w:fldCharType="separate"/>
        </w:r>
        <w:r w:rsidR="005134A8">
          <w:t>3</w:t>
        </w:r>
        <w:r w:rsidR="005134A8">
          <w:fldChar w:fldCharType="end"/>
        </w:r>
      </w:hyperlink>
    </w:p>
    <w:p w:rsidR="000D1179" w:rsidRDefault="00F53B66">
      <w:pPr>
        <w:pStyle w:val="30"/>
        <w:tabs>
          <w:tab w:val="left" w:pos="1680"/>
          <w:tab w:val="right" w:leader="dot" w:pos="13948"/>
        </w:tabs>
      </w:pPr>
      <w:hyperlink w:anchor="_Toc392174626" w:history="1">
        <w:r w:rsidR="005134A8">
          <w:rPr>
            <w:rStyle w:val="aa"/>
          </w:rPr>
          <w:t>1.1.1</w:t>
        </w:r>
        <w:r w:rsidR="005134A8">
          <w:tab/>
        </w:r>
        <w:r w:rsidR="005134A8">
          <w:rPr>
            <w:rStyle w:val="aa"/>
            <w:rFonts w:hint="eastAsia"/>
          </w:rPr>
          <w:t>触控范围</w:t>
        </w:r>
        <w:r w:rsidR="005134A8">
          <w:tab/>
        </w:r>
        <w:r w:rsidR="005134A8">
          <w:fldChar w:fldCharType="begin"/>
        </w:r>
        <w:r w:rsidR="005134A8">
          <w:instrText xml:space="preserve"> PAGEREF _Toc392174626 \h </w:instrText>
        </w:r>
        <w:r w:rsidR="005134A8">
          <w:fldChar w:fldCharType="separate"/>
        </w:r>
        <w:r w:rsidR="005134A8">
          <w:t>3</w:t>
        </w:r>
        <w:r w:rsidR="005134A8">
          <w:fldChar w:fldCharType="end"/>
        </w:r>
      </w:hyperlink>
    </w:p>
    <w:p w:rsidR="000D1179" w:rsidRDefault="00F53B66">
      <w:pPr>
        <w:pStyle w:val="30"/>
        <w:tabs>
          <w:tab w:val="left" w:pos="1680"/>
          <w:tab w:val="right" w:leader="dot" w:pos="13948"/>
        </w:tabs>
      </w:pPr>
      <w:hyperlink w:anchor="_Toc392174627" w:history="1">
        <w:r w:rsidR="005134A8">
          <w:rPr>
            <w:rStyle w:val="aa"/>
          </w:rPr>
          <w:t>1.1.2</w:t>
        </w:r>
        <w:r w:rsidR="005134A8">
          <w:tab/>
        </w:r>
        <w:r w:rsidR="005134A8">
          <w:rPr>
            <w:rStyle w:val="aa"/>
            <w:rFonts w:hint="eastAsia"/>
          </w:rPr>
          <w:t>打开界面</w:t>
        </w:r>
        <w:r w:rsidR="005134A8">
          <w:tab/>
        </w:r>
        <w:r w:rsidR="005134A8">
          <w:fldChar w:fldCharType="begin"/>
        </w:r>
        <w:r w:rsidR="005134A8">
          <w:instrText xml:space="preserve"> PAGEREF _Toc392174627 \h </w:instrText>
        </w:r>
        <w:r w:rsidR="005134A8">
          <w:fldChar w:fldCharType="separate"/>
        </w:r>
        <w:r w:rsidR="005134A8">
          <w:t>3</w:t>
        </w:r>
        <w:r w:rsidR="005134A8">
          <w:fldChar w:fldCharType="end"/>
        </w:r>
      </w:hyperlink>
    </w:p>
    <w:p w:rsidR="000D1179" w:rsidRDefault="00F53B66">
      <w:pPr>
        <w:pStyle w:val="30"/>
        <w:tabs>
          <w:tab w:val="left" w:pos="1680"/>
          <w:tab w:val="right" w:leader="dot" w:pos="13948"/>
        </w:tabs>
      </w:pPr>
      <w:hyperlink w:anchor="_Toc392174628" w:history="1">
        <w:r w:rsidR="005134A8">
          <w:rPr>
            <w:rStyle w:val="aa"/>
          </w:rPr>
          <w:t>1.1.3</w:t>
        </w:r>
        <w:r w:rsidR="005134A8">
          <w:tab/>
        </w:r>
        <w:r w:rsidR="005134A8">
          <w:rPr>
            <w:rStyle w:val="aa"/>
            <w:rFonts w:hint="eastAsia"/>
          </w:rPr>
          <w:t>弹出窗口</w:t>
        </w:r>
        <w:r w:rsidR="005134A8">
          <w:tab/>
        </w:r>
        <w:r w:rsidR="005134A8">
          <w:fldChar w:fldCharType="begin"/>
        </w:r>
        <w:r w:rsidR="005134A8">
          <w:instrText xml:space="preserve"> PAGEREF _Toc392174628 \h </w:instrText>
        </w:r>
        <w:r w:rsidR="005134A8">
          <w:fldChar w:fldCharType="separate"/>
        </w:r>
        <w:r w:rsidR="005134A8">
          <w:t>3</w:t>
        </w:r>
        <w:r w:rsidR="005134A8">
          <w:fldChar w:fldCharType="end"/>
        </w:r>
      </w:hyperlink>
    </w:p>
    <w:p w:rsidR="000D1179" w:rsidRDefault="00F53B66">
      <w:pPr>
        <w:pStyle w:val="11"/>
        <w:tabs>
          <w:tab w:val="left" w:pos="420"/>
          <w:tab w:val="right" w:leader="dot" w:pos="13948"/>
        </w:tabs>
      </w:pPr>
      <w:hyperlink w:anchor="_Toc392174629" w:history="1">
        <w:r w:rsidR="005134A8">
          <w:rPr>
            <w:rStyle w:val="aa"/>
          </w:rPr>
          <w:t>2</w:t>
        </w:r>
        <w:r w:rsidR="005134A8">
          <w:tab/>
        </w:r>
        <w:r w:rsidR="005134A8">
          <w:rPr>
            <w:rStyle w:val="aa"/>
            <w:rFonts w:hint="eastAsia"/>
          </w:rPr>
          <w:t>玩法概述</w:t>
        </w:r>
        <w:r w:rsidR="005134A8">
          <w:tab/>
        </w:r>
        <w:r w:rsidR="005134A8">
          <w:fldChar w:fldCharType="begin"/>
        </w:r>
        <w:r w:rsidR="005134A8">
          <w:instrText xml:space="preserve"> PAGEREF _Toc392174629 \h </w:instrText>
        </w:r>
        <w:r w:rsidR="005134A8">
          <w:fldChar w:fldCharType="separate"/>
        </w:r>
        <w:r w:rsidR="005134A8">
          <w:t>4</w:t>
        </w:r>
        <w:r w:rsidR="005134A8">
          <w:fldChar w:fldCharType="end"/>
        </w:r>
      </w:hyperlink>
    </w:p>
    <w:p w:rsidR="000D1179" w:rsidRDefault="00F53B66">
      <w:pPr>
        <w:pStyle w:val="20"/>
        <w:tabs>
          <w:tab w:val="left" w:pos="1260"/>
          <w:tab w:val="right" w:leader="dot" w:pos="13948"/>
        </w:tabs>
      </w:pPr>
      <w:hyperlink w:anchor="_Toc392174630" w:history="1">
        <w:r w:rsidR="005134A8">
          <w:rPr>
            <w:rStyle w:val="aa"/>
          </w:rPr>
          <w:t>2.1</w:t>
        </w:r>
        <w:r w:rsidR="005134A8">
          <w:tab/>
        </w:r>
        <w:r w:rsidR="005134A8">
          <w:rPr>
            <w:rStyle w:val="aa"/>
            <w:rFonts w:hint="eastAsia"/>
          </w:rPr>
          <w:t>角色换装</w:t>
        </w:r>
        <w:r w:rsidR="005134A8">
          <w:tab/>
        </w:r>
        <w:r w:rsidR="005134A8">
          <w:fldChar w:fldCharType="begin"/>
        </w:r>
        <w:r w:rsidR="005134A8">
          <w:instrText xml:space="preserve"> PAGEREF _Toc392174630 \h </w:instrText>
        </w:r>
        <w:r w:rsidR="005134A8">
          <w:fldChar w:fldCharType="separate"/>
        </w:r>
        <w:r w:rsidR="005134A8">
          <w:t>4</w:t>
        </w:r>
        <w:r w:rsidR="005134A8">
          <w:fldChar w:fldCharType="end"/>
        </w:r>
      </w:hyperlink>
    </w:p>
    <w:p w:rsidR="000D1179" w:rsidRDefault="00F53B66">
      <w:pPr>
        <w:pStyle w:val="30"/>
        <w:tabs>
          <w:tab w:val="left" w:pos="1680"/>
          <w:tab w:val="right" w:leader="dot" w:pos="13948"/>
        </w:tabs>
      </w:pPr>
      <w:hyperlink w:anchor="_Toc392174631" w:history="1">
        <w:r w:rsidR="005134A8">
          <w:rPr>
            <w:rStyle w:val="aa"/>
          </w:rPr>
          <w:t>2.1.1</w:t>
        </w:r>
        <w:r w:rsidR="005134A8">
          <w:tab/>
        </w:r>
        <w:r w:rsidR="005134A8">
          <w:rPr>
            <w:rStyle w:val="aa"/>
            <w:rFonts w:hint="eastAsia"/>
          </w:rPr>
          <w:t>作用</w:t>
        </w:r>
        <w:r w:rsidR="005134A8">
          <w:tab/>
        </w:r>
        <w:r w:rsidR="005134A8">
          <w:fldChar w:fldCharType="begin"/>
        </w:r>
        <w:r w:rsidR="005134A8">
          <w:instrText xml:space="preserve"> PAGEREF _Toc392174631 \h </w:instrText>
        </w:r>
        <w:r w:rsidR="005134A8">
          <w:fldChar w:fldCharType="separate"/>
        </w:r>
        <w:r w:rsidR="005134A8">
          <w:t>4</w:t>
        </w:r>
        <w:r w:rsidR="005134A8">
          <w:fldChar w:fldCharType="end"/>
        </w:r>
      </w:hyperlink>
    </w:p>
    <w:p w:rsidR="000D1179" w:rsidRDefault="00F53B66">
      <w:pPr>
        <w:pStyle w:val="30"/>
        <w:tabs>
          <w:tab w:val="left" w:pos="1680"/>
          <w:tab w:val="right" w:leader="dot" w:pos="13948"/>
        </w:tabs>
      </w:pPr>
      <w:hyperlink w:anchor="_Toc392174632" w:history="1">
        <w:r w:rsidR="005134A8">
          <w:rPr>
            <w:rStyle w:val="aa"/>
          </w:rPr>
          <w:t>2.1.2</w:t>
        </w:r>
        <w:r w:rsidR="005134A8">
          <w:tab/>
        </w:r>
        <w:r w:rsidR="005134A8">
          <w:rPr>
            <w:rStyle w:val="aa"/>
            <w:rFonts w:hint="eastAsia"/>
          </w:rPr>
          <w:t>条件</w:t>
        </w:r>
        <w:r w:rsidR="005134A8">
          <w:tab/>
        </w:r>
        <w:r w:rsidR="005134A8">
          <w:fldChar w:fldCharType="begin"/>
        </w:r>
        <w:r w:rsidR="005134A8">
          <w:instrText xml:space="preserve"> PAGEREF _Toc392174632 \h </w:instrText>
        </w:r>
        <w:r w:rsidR="005134A8">
          <w:fldChar w:fldCharType="separate"/>
        </w:r>
        <w:r w:rsidR="005134A8">
          <w:t>4</w:t>
        </w:r>
        <w:r w:rsidR="005134A8">
          <w:fldChar w:fldCharType="end"/>
        </w:r>
      </w:hyperlink>
    </w:p>
    <w:p w:rsidR="000D1179" w:rsidRDefault="00F53B66">
      <w:pPr>
        <w:pStyle w:val="30"/>
        <w:tabs>
          <w:tab w:val="left" w:pos="1680"/>
          <w:tab w:val="right" w:leader="dot" w:pos="13948"/>
        </w:tabs>
      </w:pPr>
      <w:hyperlink w:anchor="_Toc392174633" w:history="1">
        <w:r w:rsidR="005134A8">
          <w:rPr>
            <w:rStyle w:val="aa"/>
          </w:rPr>
          <w:t>2.1.3</w:t>
        </w:r>
        <w:r w:rsidR="005134A8">
          <w:tab/>
        </w:r>
        <w:r w:rsidR="005134A8">
          <w:rPr>
            <w:rStyle w:val="aa"/>
            <w:rFonts w:hint="eastAsia"/>
          </w:rPr>
          <w:t>规则</w:t>
        </w:r>
        <w:r w:rsidR="005134A8">
          <w:tab/>
        </w:r>
        <w:r w:rsidR="005134A8">
          <w:fldChar w:fldCharType="begin"/>
        </w:r>
        <w:r w:rsidR="005134A8">
          <w:instrText xml:space="preserve"> PAGEREF _Toc392174633 \h </w:instrText>
        </w:r>
        <w:r w:rsidR="005134A8">
          <w:fldChar w:fldCharType="separate"/>
        </w:r>
        <w:r w:rsidR="005134A8">
          <w:t>4</w:t>
        </w:r>
        <w:r w:rsidR="005134A8">
          <w:fldChar w:fldCharType="end"/>
        </w:r>
      </w:hyperlink>
    </w:p>
    <w:p w:rsidR="000D1179" w:rsidRDefault="00F53B66">
      <w:pPr>
        <w:pStyle w:val="20"/>
        <w:tabs>
          <w:tab w:val="left" w:pos="1260"/>
          <w:tab w:val="right" w:leader="dot" w:pos="13948"/>
        </w:tabs>
      </w:pPr>
      <w:hyperlink w:anchor="_Toc392174634" w:history="1">
        <w:r w:rsidR="005134A8">
          <w:rPr>
            <w:rStyle w:val="aa"/>
          </w:rPr>
          <w:t>2.2</w:t>
        </w:r>
        <w:r w:rsidR="005134A8">
          <w:tab/>
        </w:r>
        <w:r w:rsidR="005134A8">
          <w:rPr>
            <w:rStyle w:val="aa"/>
            <w:rFonts w:hint="eastAsia"/>
          </w:rPr>
          <w:t>角色升级</w:t>
        </w:r>
        <w:r w:rsidR="005134A8">
          <w:tab/>
        </w:r>
        <w:r w:rsidR="005134A8">
          <w:fldChar w:fldCharType="begin"/>
        </w:r>
        <w:r w:rsidR="005134A8">
          <w:instrText xml:space="preserve"> PAGEREF _Toc392174634 \h </w:instrText>
        </w:r>
        <w:r w:rsidR="005134A8">
          <w:fldChar w:fldCharType="separate"/>
        </w:r>
        <w:r w:rsidR="005134A8">
          <w:t>5</w:t>
        </w:r>
        <w:r w:rsidR="005134A8">
          <w:fldChar w:fldCharType="end"/>
        </w:r>
      </w:hyperlink>
    </w:p>
    <w:p w:rsidR="000D1179" w:rsidRDefault="00F53B66">
      <w:pPr>
        <w:pStyle w:val="20"/>
        <w:tabs>
          <w:tab w:val="left" w:pos="1260"/>
          <w:tab w:val="right" w:leader="dot" w:pos="13948"/>
        </w:tabs>
      </w:pPr>
      <w:hyperlink w:anchor="_Toc392174635" w:history="1">
        <w:r w:rsidR="005134A8">
          <w:rPr>
            <w:rStyle w:val="aa"/>
          </w:rPr>
          <w:t>2.3</w:t>
        </w:r>
        <w:r w:rsidR="005134A8">
          <w:tab/>
        </w:r>
        <w:r w:rsidR="005134A8">
          <w:rPr>
            <w:rStyle w:val="aa"/>
            <w:rFonts w:hint="eastAsia"/>
          </w:rPr>
          <w:t>角色升阶</w:t>
        </w:r>
        <w:r w:rsidR="005134A8">
          <w:tab/>
        </w:r>
        <w:r w:rsidR="005134A8">
          <w:fldChar w:fldCharType="begin"/>
        </w:r>
        <w:r w:rsidR="005134A8">
          <w:instrText xml:space="preserve"> PAGEREF _Toc392174635 \h </w:instrText>
        </w:r>
        <w:r w:rsidR="005134A8">
          <w:fldChar w:fldCharType="separate"/>
        </w:r>
        <w:r w:rsidR="005134A8">
          <w:t>5</w:t>
        </w:r>
        <w:r w:rsidR="005134A8">
          <w:fldChar w:fldCharType="end"/>
        </w:r>
      </w:hyperlink>
    </w:p>
    <w:p w:rsidR="000D1179" w:rsidRDefault="00F53B66">
      <w:pPr>
        <w:pStyle w:val="30"/>
        <w:tabs>
          <w:tab w:val="left" w:pos="1680"/>
          <w:tab w:val="right" w:leader="dot" w:pos="13948"/>
        </w:tabs>
      </w:pPr>
      <w:hyperlink w:anchor="_Toc392174636" w:history="1">
        <w:r w:rsidR="005134A8">
          <w:rPr>
            <w:rStyle w:val="aa"/>
          </w:rPr>
          <w:t>2.3.2</w:t>
        </w:r>
        <w:r w:rsidR="005134A8">
          <w:tab/>
        </w:r>
        <w:r w:rsidR="005134A8">
          <w:rPr>
            <w:rStyle w:val="aa"/>
            <w:rFonts w:hint="eastAsia"/>
          </w:rPr>
          <w:t>品阶的划分</w:t>
        </w:r>
        <w:r w:rsidR="005134A8">
          <w:tab/>
        </w:r>
        <w:r w:rsidR="005134A8">
          <w:fldChar w:fldCharType="begin"/>
        </w:r>
        <w:r w:rsidR="005134A8">
          <w:instrText xml:space="preserve"> PAGEREF _Toc392174636 \h </w:instrText>
        </w:r>
        <w:r w:rsidR="005134A8">
          <w:fldChar w:fldCharType="separate"/>
        </w:r>
        <w:r w:rsidR="005134A8">
          <w:t>5</w:t>
        </w:r>
        <w:r w:rsidR="005134A8">
          <w:fldChar w:fldCharType="end"/>
        </w:r>
      </w:hyperlink>
    </w:p>
    <w:p w:rsidR="000D1179" w:rsidRDefault="00F53B66">
      <w:pPr>
        <w:pStyle w:val="30"/>
        <w:tabs>
          <w:tab w:val="left" w:pos="1680"/>
          <w:tab w:val="right" w:leader="dot" w:pos="13948"/>
        </w:tabs>
      </w:pPr>
      <w:hyperlink w:anchor="_Toc392174637" w:history="1">
        <w:r w:rsidR="005134A8">
          <w:rPr>
            <w:rStyle w:val="aa"/>
          </w:rPr>
          <w:t>2.3.1</w:t>
        </w:r>
        <w:r w:rsidR="005134A8">
          <w:tab/>
        </w:r>
        <w:r w:rsidR="005134A8">
          <w:rPr>
            <w:rStyle w:val="aa"/>
            <w:rFonts w:hint="eastAsia"/>
          </w:rPr>
          <w:t>升阶的条件</w:t>
        </w:r>
        <w:r w:rsidR="005134A8">
          <w:tab/>
        </w:r>
        <w:r w:rsidR="005134A8">
          <w:fldChar w:fldCharType="begin"/>
        </w:r>
        <w:r w:rsidR="005134A8">
          <w:instrText xml:space="preserve"> PAGEREF _Toc392174637 \h </w:instrText>
        </w:r>
        <w:r w:rsidR="005134A8">
          <w:fldChar w:fldCharType="separate"/>
        </w:r>
        <w:r w:rsidR="005134A8">
          <w:t>5</w:t>
        </w:r>
        <w:r w:rsidR="005134A8">
          <w:fldChar w:fldCharType="end"/>
        </w:r>
      </w:hyperlink>
    </w:p>
    <w:p w:rsidR="000D1179" w:rsidRDefault="00F53B66">
      <w:pPr>
        <w:pStyle w:val="30"/>
        <w:tabs>
          <w:tab w:val="left" w:pos="1680"/>
          <w:tab w:val="right" w:leader="dot" w:pos="13948"/>
        </w:tabs>
      </w:pPr>
      <w:hyperlink w:anchor="_Toc392174638" w:history="1">
        <w:r w:rsidR="005134A8">
          <w:rPr>
            <w:rStyle w:val="aa"/>
          </w:rPr>
          <w:t>2.3.2</w:t>
        </w:r>
        <w:r w:rsidR="005134A8">
          <w:tab/>
        </w:r>
        <w:r w:rsidR="005134A8">
          <w:rPr>
            <w:rStyle w:val="aa"/>
            <w:rFonts w:hint="eastAsia"/>
          </w:rPr>
          <w:t>规则</w:t>
        </w:r>
        <w:r w:rsidR="005134A8">
          <w:tab/>
        </w:r>
        <w:r w:rsidR="005134A8">
          <w:fldChar w:fldCharType="begin"/>
        </w:r>
        <w:r w:rsidR="005134A8">
          <w:instrText xml:space="preserve"> PAGEREF _Toc392174638 \h </w:instrText>
        </w:r>
        <w:r w:rsidR="005134A8">
          <w:fldChar w:fldCharType="separate"/>
        </w:r>
        <w:r w:rsidR="005134A8">
          <w:t>5</w:t>
        </w:r>
        <w:r w:rsidR="005134A8">
          <w:fldChar w:fldCharType="end"/>
        </w:r>
      </w:hyperlink>
    </w:p>
    <w:p w:rsidR="000D1179" w:rsidRDefault="00F53B66">
      <w:pPr>
        <w:pStyle w:val="20"/>
        <w:tabs>
          <w:tab w:val="left" w:pos="1260"/>
          <w:tab w:val="right" w:leader="dot" w:pos="13948"/>
        </w:tabs>
      </w:pPr>
      <w:hyperlink w:anchor="_Toc392174639" w:history="1">
        <w:r w:rsidR="005134A8">
          <w:rPr>
            <w:rStyle w:val="aa"/>
          </w:rPr>
          <w:t>2.4</w:t>
        </w:r>
        <w:r w:rsidR="005134A8">
          <w:tab/>
        </w:r>
        <w:r w:rsidR="005134A8">
          <w:rPr>
            <w:rStyle w:val="aa"/>
            <w:rFonts w:hint="eastAsia"/>
          </w:rPr>
          <w:t>角色进化</w:t>
        </w:r>
        <w:r w:rsidR="005134A8">
          <w:tab/>
        </w:r>
        <w:r w:rsidR="005134A8">
          <w:fldChar w:fldCharType="begin"/>
        </w:r>
        <w:r w:rsidR="005134A8">
          <w:instrText xml:space="preserve"> PAGEREF _Toc392174639 \h </w:instrText>
        </w:r>
        <w:r w:rsidR="005134A8">
          <w:fldChar w:fldCharType="separate"/>
        </w:r>
        <w:r w:rsidR="005134A8">
          <w:t>6</w:t>
        </w:r>
        <w:r w:rsidR="005134A8">
          <w:fldChar w:fldCharType="end"/>
        </w:r>
      </w:hyperlink>
    </w:p>
    <w:p w:rsidR="000D1179" w:rsidRDefault="00F53B66">
      <w:pPr>
        <w:pStyle w:val="20"/>
        <w:tabs>
          <w:tab w:val="left" w:pos="1260"/>
          <w:tab w:val="right" w:leader="dot" w:pos="13948"/>
        </w:tabs>
      </w:pPr>
      <w:hyperlink w:anchor="_Toc392174640" w:history="1">
        <w:r w:rsidR="005134A8">
          <w:rPr>
            <w:rStyle w:val="aa"/>
          </w:rPr>
          <w:t>2.5</w:t>
        </w:r>
        <w:r w:rsidR="005134A8">
          <w:tab/>
        </w:r>
        <w:r w:rsidR="005134A8">
          <w:rPr>
            <w:rStyle w:val="aa"/>
            <w:rFonts w:hint="eastAsia"/>
          </w:rPr>
          <w:t>角色变异</w:t>
        </w:r>
        <w:r w:rsidR="005134A8">
          <w:tab/>
        </w:r>
        <w:r w:rsidR="005134A8">
          <w:fldChar w:fldCharType="begin"/>
        </w:r>
        <w:r w:rsidR="005134A8">
          <w:instrText xml:space="preserve"> PAGEREF _Toc392174640 \h </w:instrText>
        </w:r>
        <w:r w:rsidR="005134A8">
          <w:fldChar w:fldCharType="separate"/>
        </w:r>
        <w:r w:rsidR="005134A8">
          <w:t>6</w:t>
        </w:r>
        <w:r w:rsidR="005134A8">
          <w:fldChar w:fldCharType="end"/>
        </w:r>
      </w:hyperlink>
    </w:p>
    <w:p w:rsidR="000D1179" w:rsidRDefault="00F53B66">
      <w:pPr>
        <w:pStyle w:val="30"/>
        <w:tabs>
          <w:tab w:val="left" w:pos="1680"/>
          <w:tab w:val="right" w:leader="dot" w:pos="13948"/>
        </w:tabs>
      </w:pPr>
      <w:hyperlink w:anchor="_Toc392174641" w:history="1">
        <w:r w:rsidR="005134A8">
          <w:rPr>
            <w:rStyle w:val="aa"/>
          </w:rPr>
          <w:t>2.5.1</w:t>
        </w:r>
        <w:r w:rsidR="005134A8">
          <w:tab/>
        </w:r>
        <w:r w:rsidR="005134A8">
          <w:rPr>
            <w:rStyle w:val="aa"/>
            <w:rFonts w:hint="eastAsia"/>
          </w:rPr>
          <w:t>角色变异的条件</w:t>
        </w:r>
        <w:r w:rsidR="005134A8">
          <w:tab/>
        </w:r>
        <w:r w:rsidR="005134A8">
          <w:fldChar w:fldCharType="begin"/>
        </w:r>
        <w:r w:rsidR="005134A8">
          <w:instrText xml:space="preserve"> PAGEREF _Toc392174641 \h </w:instrText>
        </w:r>
        <w:r w:rsidR="005134A8">
          <w:fldChar w:fldCharType="separate"/>
        </w:r>
        <w:r w:rsidR="005134A8">
          <w:t>6</w:t>
        </w:r>
        <w:r w:rsidR="005134A8">
          <w:fldChar w:fldCharType="end"/>
        </w:r>
      </w:hyperlink>
    </w:p>
    <w:p w:rsidR="000D1179" w:rsidRDefault="00F53B66">
      <w:pPr>
        <w:pStyle w:val="30"/>
        <w:tabs>
          <w:tab w:val="left" w:pos="1680"/>
          <w:tab w:val="right" w:leader="dot" w:pos="13948"/>
        </w:tabs>
      </w:pPr>
      <w:hyperlink w:anchor="_Toc392174642" w:history="1">
        <w:r w:rsidR="005134A8">
          <w:rPr>
            <w:rStyle w:val="aa"/>
          </w:rPr>
          <w:t>2.5.2</w:t>
        </w:r>
        <w:r w:rsidR="005134A8">
          <w:tab/>
        </w:r>
        <w:r w:rsidR="005134A8">
          <w:rPr>
            <w:rStyle w:val="aa"/>
            <w:rFonts w:hint="eastAsia"/>
          </w:rPr>
          <w:t>角色变异的作用</w:t>
        </w:r>
        <w:r w:rsidR="005134A8">
          <w:tab/>
        </w:r>
        <w:r w:rsidR="005134A8">
          <w:fldChar w:fldCharType="begin"/>
        </w:r>
        <w:r w:rsidR="005134A8">
          <w:instrText xml:space="preserve"> PAGEREF _Toc392174642 \h </w:instrText>
        </w:r>
        <w:r w:rsidR="005134A8">
          <w:fldChar w:fldCharType="separate"/>
        </w:r>
        <w:r w:rsidR="005134A8">
          <w:t>6</w:t>
        </w:r>
        <w:r w:rsidR="005134A8">
          <w:fldChar w:fldCharType="end"/>
        </w:r>
      </w:hyperlink>
    </w:p>
    <w:p w:rsidR="000D1179" w:rsidRDefault="00F53B66">
      <w:pPr>
        <w:pStyle w:val="20"/>
        <w:tabs>
          <w:tab w:val="left" w:pos="1260"/>
          <w:tab w:val="right" w:leader="dot" w:pos="13948"/>
        </w:tabs>
      </w:pPr>
      <w:hyperlink w:anchor="_Toc392174643" w:history="1">
        <w:r w:rsidR="005134A8">
          <w:rPr>
            <w:rStyle w:val="aa"/>
          </w:rPr>
          <w:t>2.6</w:t>
        </w:r>
        <w:r w:rsidR="005134A8">
          <w:tab/>
        </w:r>
        <w:r w:rsidR="005134A8">
          <w:rPr>
            <w:rStyle w:val="aa"/>
            <w:rFonts w:hint="eastAsia"/>
          </w:rPr>
          <w:t>角色派遣</w:t>
        </w:r>
        <w:r w:rsidR="005134A8">
          <w:tab/>
        </w:r>
        <w:r w:rsidR="005134A8">
          <w:fldChar w:fldCharType="begin"/>
        </w:r>
        <w:r w:rsidR="005134A8">
          <w:instrText xml:space="preserve"> PAGEREF _Toc392174643 \h </w:instrText>
        </w:r>
        <w:r w:rsidR="005134A8">
          <w:fldChar w:fldCharType="separate"/>
        </w:r>
        <w:r w:rsidR="005134A8">
          <w:t>7</w:t>
        </w:r>
        <w:r w:rsidR="005134A8">
          <w:fldChar w:fldCharType="end"/>
        </w:r>
      </w:hyperlink>
    </w:p>
    <w:p w:rsidR="000D1179" w:rsidRDefault="00F53B66">
      <w:pPr>
        <w:pStyle w:val="11"/>
        <w:tabs>
          <w:tab w:val="left" w:pos="420"/>
          <w:tab w:val="right" w:leader="dot" w:pos="13948"/>
        </w:tabs>
      </w:pPr>
      <w:hyperlink w:anchor="_Toc392174644" w:history="1">
        <w:r w:rsidR="005134A8">
          <w:rPr>
            <w:rStyle w:val="aa"/>
          </w:rPr>
          <w:t>3</w:t>
        </w:r>
        <w:r w:rsidR="005134A8">
          <w:tab/>
        </w:r>
        <w:r w:rsidR="005134A8">
          <w:rPr>
            <w:rStyle w:val="aa"/>
            <w:rFonts w:hint="eastAsia"/>
          </w:rPr>
          <w:t>界面拆解</w:t>
        </w:r>
        <w:r w:rsidR="005134A8">
          <w:tab/>
        </w:r>
        <w:r w:rsidR="005134A8">
          <w:fldChar w:fldCharType="begin"/>
        </w:r>
        <w:r w:rsidR="005134A8">
          <w:instrText xml:space="preserve"> PAGEREF _Toc392174644 \h </w:instrText>
        </w:r>
        <w:r w:rsidR="005134A8">
          <w:fldChar w:fldCharType="separate"/>
        </w:r>
        <w:r w:rsidR="005134A8">
          <w:t>7</w:t>
        </w:r>
        <w:r w:rsidR="005134A8">
          <w:fldChar w:fldCharType="end"/>
        </w:r>
      </w:hyperlink>
    </w:p>
    <w:p w:rsidR="000D1179" w:rsidRDefault="00F53B66">
      <w:pPr>
        <w:pStyle w:val="20"/>
        <w:tabs>
          <w:tab w:val="left" w:pos="1260"/>
          <w:tab w:val="right" w:leader="dot" w:pos="13948"/>
        </w:tabs>
      </w:pPr>
      <w:hyperlink w:anchor="_Toc392174645" w:history="1">
        <w:r w:rsidR="005134A8">
          <w:rPr>
            <w:rStyle w:val="aa"/>
          </w:rPr>
          <w:t>3.1</w:t>
        </w:r>
        <w:r w:rsidR="005134A8">
          <w:tab/>
        </w:r>
        <w:r w:rsidR="005134A8">
          <w:rPr>
            <w:rStyle w:val="aa"/>
            <w:rFonts w:hint="eastAsia"/>
          </w:rPr>
          <w:t>界面区块划分</w:t>
        </w:r>
        <w:r w:rsidR="005134A8">
          <w:tab/>
        </w:r>
        <w:r w:rsidR="005134A8">
          <w:fldChar w:fldCharType="begin"/>
        </w:r>
        <w:r w:rsidR="005134A8">
          <w:instrText xml:space="preserve"> PAGEREF _Toc392174645 \h </w:instrText>
        </w:r>
        <w:r w:rsidR="005134A8">
          <w:fldChar w:fldCharType="separate"/>
        </w:r>
        <w:r w:rsidR="005134A8">
          <w:t>8</w:t>
        </w:r>
        <w:r w:rsidR="005134A8">
          <w:fldChar w:fldCharType="end"/>
        </w:r>
      </w:hyperlink>
    </w:p>
    <w:p w:rsidR="000D1179" w:rsidRDefault="00F53B66">
      <w:pPr>
        <w:pStyle w:val="30"/>
        <w:tabs>
          <w:tab w:val="left" w:pos="1680"/>
          <w:tab w:val="right" w:leader="dot" w:pos="13948"/>
        </w:tabs>
      </w:pPr>
      <w:hyperlink w:anchor="_Toc392174646" w:history="1">
        <w:r w:rsidR="005134A8">
          <w:rPr>
            <w:rStyle w:val="aa"/>
          </w:rPr>
          <w:t>3.1.1</w:t>
        </w:r>
        <w:r w:rsidR="005134A8">
          <w:tab/>
        </w:r>
        <w:r w:rsidR="005134A8">
          <w:rPr>
            <w:rStyle w:val="aa"/>
            <w:rFonts w:hint="eastAsia"/>
          </w:rPr>
          <w:t>附属信息栏</w:t>
        </w:r>
        <w:r w:rsidR="005134A8">
          <w:tab/>
        </w:r>
        <w:r w:rsidR="005134A8">
          <w:fldChar w:fldCharType="begin"/>
        </w:r>
        <w:r w:rsidR="005134A8">
          <w:instrText xml:space="preserve"> PAGEREF _Toc392174646 \h </w:instrText>
        </w:r>
        <w:r w:rsidR="005134A8">
          <w:fldChar w:fldCharType="separate"/>
        </w:r>
        <w:r w:rsidR="005134A8">
          <w:t>9</w:t>
        </w:r>
        <w:r w:rsidR="005134A8">
          <w:fldChar w:fldCharType="end"/>
        </w:r>
      </w:hyperlink>
    </w:p>
    <w:p w:rsidR="000D1179" w:rsidRDefault="00F53B66">
      <w:pPr>
        <w:pStyle w:val="30"/>
        <w:tabs>
          <w:tab w:val="left" w:pos="1680"/>
          <w:tab w:val="right" w:leader="dot" w:pos="13948"/>
        </w:tabs>
      </w:pPr>
      <w:hyperlink w:anchor="_Toc392174647" w:history="1">
        <w:r w:rsidR="005134A8">
          <w:rPr>
            <w:rStyle w:val="aa"/>
          </w:rPr>
          <w:t>3.1.2</w:t>
        </w:r>
        <w:r w:rsidR="005134A8">
          <w:tab/>
        </w:r>
        <w:r w:rsidR="005134A8">
          <w:rPr>
            <w:rStyle w:val="aa"/>
            <w:rFonts w:hint="eastAsia"/>
          </w:rPr>
          <w:t>附属信息栏控制器</w:t>
        </w:r>
        <w:r w:rsidR="005134A8">
          <w:tab/>
        </w:r>
        <w:r w:rsidR="005134A8">
          <w:fldChar w:fldCharType="begin"/>
        </w:r>
        <w:r w:rsidR="005134A8">
          <w:instrText xml:space="preserve"> PAGEREF _Toc392174647 \h </w:instrText>
        </w:r>
        <w:r w:rsidR="005134A8">
          <w:fldChar w:fldCharType="separate"/>
        </w:r>
        <w:r w:rsidR="005134A8">
          <w:t>16</w:t>
        </w:r>
        <w:r w:rsidR="005134A8">
          <w:fldChar w:fldCharType="end"/>
        </w:r>
      </w:hyperlink>
    </w:p>
    <w:p w:rsidR="000D1179" w:rsidRDefault="00F53B66">
      <w:pPr>
        <w:pStyle w:val="30"/>
        <w:tabs>
          <w:tab w:val="left" w:pos="1680"/>
          <w:tab w:val="right" w:leader="dot" w:pos="13948"/>
        </w:tabs>
      </w:pPr>
      <w:hyperlink w:anchor="_Toc392174648" w:history="1">
        <w:r w:rsidR="005134A8">
          <w:rPr>
            <w:rStyle w:val="aa"/>
          </w:rPr>
          <w:t>3.1.3</w:t>
        </w:r>
        <w:r w:rsidR="005134A8">
          <w:tab/>
        </w:r>
        <w:r w:rsidR="005134A8">
          <w:rPr>
            <w:rStyle w:val="aa"/>
            <w:rFonts w:hint="eastAsia"/>
          </w:rPr>
          <w:t>角色战力值</w:t>
        </w:r>
        <w:r w:rsidR="005134A8">
          <w:tab/>
        </w:r>
        <w:r w:rsidR="005134A8">
          <w:fldChar w:fldCharType="begin"/>
        </w:r>
        <w:r w:rsidR="005134A8">
          <w:instrText xml:space="preserve"> PAGEREF _Toc392174648 \h </w:instrText>
        </w:r>
        <w:r w:rsidR="005134A8">
          <w:fldChar w:fldCharType="separate"/>
        </w:r>
        <w:r w:rsidR="005134A8">
          <w:t>16</w:t>
        </w:r>
        <w:r w:rsidR="005134A8">
          <w:fldChar w:fldCharType="end"/>
        </w:r>
      </w:hyperlink>
    </w:p>
    <w:p w:rsidR="000D1179" w:rsidRDefault="00F53B66">
      <w:pPr>
        <w:pStyle w:val="30"/>
        <w:tabs>
          <w:tab w:val="left" w:pos="1680"/>
          <w:tab w:val="right" w:leader="dot" w:pos="13948"/>
        </w:tabs>
      </w:pPr>
      <w:hyperlink w:anchor="_Toc392174649" w:history="1">
        <w:r w:rsidR="005134A8">
          <w:rPr>
            <w:rStyle w:val="aa"/>
          </w:rPr>
          <w:t>3.1.4</w:t>
        </w:r>
        <w:r w:rsidR="005134A8">
          <w:tab/>
        </w:r>
        <w:r w:rsidR="005134A8">
          <w:rPr>
            <w:rStyle w:val="aa"/>
            <w:rFonts w:hint="eastAsia"/>
          </w:rPr>
          <w:t>角色星级</w:t>
        </w:r>
        <w:r w:rsidR="005134A8">
          <w:tab/>
        </w:r>
        <w:r w:rsidR="005134A8">
          <w:fldChar w:fldCharType="begin"/>
        </w:r>
        <w:r w:rsidR="005134A8">
          <w:instrText xml:space="preserve"> PAGEREF _Toc392174649 \h </w:instrText>
        </w:r>
        <w:r w:rsidR="005134A8">
          <w:fldChar w:fldCharType="separate"/>
        </w:r>
        <w:r w:rsidR="005134A8">
          <w:t>16</w:t>
        </w:r>
        <w:r w:rsidR="005134A8">
          <w:fldChar w:fldCharType="end"/>
        </w:r>
      </w:hyperlink>
    </w:p>
    <w:p w:rsidR="000D1179" w:rsidRDefault="00F53B66">
      <w:pPr>
        <w:pStyle w:val="30"/>
        <w:tabs>
          <w:tab w:val="left" w:pos="1680"/>
          <w:tab w:val="right" w:leader="dot" w:pos="13948"/>
        </w:tabs>
      </w:pPr>
      <w:hyperlink w:anchor="_Toc392174650" w:history="1">
        <w:r w:rsidR="005134A8">
          <w:rPr>
            <w:rStyle w:val="aa"/>
          </w:rPr>
          <w:t>3.1.5</w:t>
        </w:r>
        <w:r w:rsidR="005134A8">
          <w:tab/>
        </w:r>
        <w:r w:rsidR="005134A8">
          <w:rPr>
            <w:rStyle w:val="aa"/>
            <w:rFonts w:hint="eastAsia"/>
          </w:rPr>
          <w:t>角色</w:t>
        </w:r>
        <w:r w:rsidR="005134A8">
          <w:rPr>
            <w:rStyle w:val="aa"/>
          </w:rPr>
          <w:t>avatar</w:t>
        </w:r>
        <w:r w:rsidR="005134A8">
          <w:rPr>
            <w:rStyle w:val="aa"/>
            <w:rFonts w:hint="eastAsia"/>
          </w:rPr>
          <w:t>及装备位</w:t>
        </w:r>
        <w:r w:rsidR="005134A8">
          <w:tab/>
        </w:r>
        <w:r w:rsidR="005134A8">
          <w:fldChar w:fldCharType="begin"/>
        </w:r>
        <w:r w:rsidR="005134A8">
          <w:instrText xml:space="preserve"> PAGEREF _Toc392174650 \h </w:instrText>
        </w:r>
        <w:r w:rsidR="005134A8">
          <w:fldChar w:fldCharType="separate"/>
        </w:r>
        <w:r w:rsidR="005134A8">
          <w:t>16</w:t>
        </w:r>
        <w:r w:rsidR="005134A8">
          <w:fldChar w:fldCharType="end"/>
        </w:r>
      </w:hyperlink>
    </w:p>
    <w:p w:rsidR="000D1179" w:rsidRDefault="00F53B66">
      <w:pPr>
        <w:pStyle w:val="30"/>
        <w:tabs>
          <w:tab w:val="left" w:pos="1680"/>
          <w:tab w:val="right" w:leader="dot" w:pos="13948"/>
        </w:tabs>
      </w:pPr>
      <w:hyperlink w:anchor="_Toc392174651" w:history="1">
        <w:r w:rsidR="005134A8">
          <w:rPr>
            <w:rStyle w:val="aa"/>
          </w:rPr>
          <w:t>3.1.6</w:t>
        </w:r>
        <w:r w:rsidR="005134A8">
          <w:tab/>
        </w:r>
        <w:r w:rsidR="005134A8">
          <w:rPr>
            <w:rStyle w:val="aa"/>
            <w:rFonts w:hint="eastAsia"/>
          </w:rPr>
          <w:t>角色基本信息栏</w:t>
        </w:r>
        <w:r w:rsidR="005134A8">
          <w:tab/>
        </w:r>
        <w:r w:rsidR="005134A8">
          <w:fldChar w:fldCharType="begin"/>
        </w:r>
        <w:r w:rsidR="005134A8">
          <w:instrText xml:space="preserve"> PAGEREF _Toc392174651 \h </w:instrText>
        </w:r>
        <w:r w:rsidR="005134A8">
          <w:fldChar w:fldCharType="separate"/>
        </w:r>
        <w:r w:rsidR="005134A8">
          <w:t>22</w:t>
        </w:r>
        <w:r w:rsidR="005134A8">
          <w:fldChar w:fldCharType="end"/>
        </w:r>
      </w:hyperlink>
    </w:p>
    <w:p w:rsidR="000D1179" w:rsidRDefault="00F53B66">
      <w:pPr>
        <w:pStyle w:val="30"/>
        <w:tabs>
          <w:tab w:val="left" w:pos="1680"/>
          <w:tab w:val="right" w:leader="dot" w:pos="13948"/>
        </w:tabs>
      </w:pPr>
      <w:hyperlink w:anchor="_Toc392174652" w:history="1">
        <w:r w:rsidR="005134A8">
          <w:rPr>
            <w:rStyle w:val="aa"/>
          </w:rPr>
          <w:t>3.1.7</w:t>
        </w:r>
        <w:r w:rsidR="005134A8">
          <w:tab/>
        </w:r>
        <w:r w:rsidR="005134A8">
          <w:rPr>
            <w:rStyle w:val="aa"/>
            <w:rFonts w:hint="eastAsia"/>
          </w:rPr>
          <w:t>角色进化操作区</w:t>
        </w:r>
        <w:r w:rsidR="005134A8">
          <w:tab/>
        </w:r>
        <w:r w:rsidR="005134A8">
          <w:fldChar w:fldCharType="begin"/>
        </w:r>
        <w:r w:rsidR="005134A8">
          <w:instrText xml:space="preserve"> PAGEREF _Toc392174652 \h </w:instrText>
        </w:r>
        <w:r w:rsidR="005134A8">
          <w:fldChar w:fldCharType="separate"/>
        </w:r>
        <w:r w:rsidR="005134A8">
          <w:t>22</w:t>
        </w:r>
        <w:r w:rsidR="005134A8">
          <w:fldChar w:fldCharType="end"/>
        </w:r>
      </w:hyperlink>
    </w:p>
    <w:p w:rsidR="000D1179" w:rsidRDefault="00F53B66">
      <w:pPr>
        <w:pStyle w:val="30"/>
        <w:tabs>
          <w:tab w:val="left" w:pos="1680"/>
          <w:tab w:val="right" w:leader="dot" w:pos="13948"/>
        </w:tabs>
      </w:pPr>
      <w:hyperlink w:anchor="_Toc392174653" w:history="1">
        <w:r w:rsidR="005134A8">
          <w:rPr>
            <w:rStyle w:val="aa"/>
          </w:rPr>
          <w:t>3.1.8</w:t>
        </w:r>
        <w:r w:rsidR="005134A8">
          <w:tab/>
        </w:r>
        <w:r w:rsidR="005134A8">
          <w:rPr>
            <w:rStyle w:val="aa"/>
            <w:rFonts w:hint="eastAsia"/>
          </w:rPr>
          <w:t>返回按钮</w:t>
        </w:r>
        <w:r w:rsidR="005134A8">
          <w:tab/>
        </w:r>
        <w:r w:rsidR="005134A8">
          <w:fldChar w:fldCharType="begin"/>
        </w:r>
        <w:r w:rsidR="005134A8">
          <w:instrText xml:space="preserve"> PAGEREF _Toc392174653 \h </w:instrText>
        </w:r>
        <w:r w:rsidR="005134A8">
          <w:fldChar w:fldCharType="separate"/>
        </w:r>
        <w:r w:rsidR="005134A8">
          <w:t>22</w:t>
        </w:r>
        <w:r w:rsidR="005134A8">
          <w:fldChar w:fldCharType="end"/>
        </w:r>
      </w:hyperlink>
    </w:p>
    <w:p w:rsidR="000D1179" w:rsidRDefault="00F53B66">
      <w:pPr>
        <w:pStyle w:val="11"/>
        <w:tabs>
          <w:tab w:val="left" w:pos="420"/>
          <w:tab w:val="right" w:leader="dot" w:pos="13948"/>
        </w:tabs>
      </w:pPr>
      <w:hyperlink w:anchor="_Toc392174654" w:history="1">
        <w:r w:rsidR="005134A8">
          <w:rPr>
            <w:rStyle w:val="aa"/>
          </w:rPr>
          <w:t>4</w:t>
        </w:r>
        <w:r w:rsidR="005134A8">
          <w:tab/>
        </w:r>
        <w:r w:rsidR="005134A8">
          <w:rPr>
            <w:rStyle w:val="aa"/>
            <w:rFonts w:hint="eastAsia"/>
          </w:rPr>
          <w:t>操作说明</w:t>
        </w:r>
        <w:r w:rsidR="005134A8">
          <w:tab/>
        </w:r>
        <w:r w:rsidR="005134A8">
          <w:fldChar w:fldCharType="begin"/>
        </w:r>
        <w:r w:rsidR="005134A8">
          <w:instrText xml:space="preserve"> PAGEREF _Toc392174654 \h </w:instrText>
        </w:r>
        <w:r w:rsidR="005134A8">
          <w:fldChar w:fldCharType="separate"/>
        </w:r>
        <w:r w:rsidR="005134A8">
          <w:t>22</w:t>
        </w:r>
        <w:r w:rsidR="005134A8">
          <w:fldChar w:fldCharType="end"/>
        </w:r>
      </w:hyperlink>
    </w:p>
    <w:p w:rsidR="000D1179" w:rsidRDefault="00F53B66">
      <w:pPr>
        <w:pStyle w:val="20"/>
        <w:tabs>
          <w:tab w:val="left" w:pos="1260"/>
          <w:tab w:val="right" w:leader="dot" w:pos="13948"/>
        </w:tabs>
      </w:pPr>
      <w:hyperlink w:anchor="_Toc392174655" w:history="1">
        <w:r w:rsidR="005134A8">
          <w:rPr>
            <w:rStyle w:val="aa"/>
          </w:rPr>
          <w:t>4.1</w:t>
        </w:r>
        <w:r w:rsidR="005134A8">
          <w:tab/>
        </w:r>
        <w:r w:rsidR="005134A8">
          <w:rPr>
            <w:rStyle w:val="aa"/>
            <w:rFonts w:hint="eastAsia"/>
          </w:rPr>
          <w:t>角色换装</w:t>
        </w:r>
        <w:r w:rsidR="005134A8">
          <w:tab/>
        </w:r>
        <w:r w:rsidR="005134A8">
          <w:fldChar w:fldCharType="begin"/>
        </w:r>
        <w:r w:rsidR="005134A8">
          <w:instrText xml:space="preserve"> PAGEREF _Toc392174655 \h </w:instrText>
        </w:r>
        <w:r w:rsidR="005134A8">
          <w:fldChar w:fldCharType="separate"/>
        </w:r>
        <w:r w:rsidR="005134A8">
          <w:t>22</w:t>
        </w:r>
        <w:r w:rsidR="005134A8">
          <w:fldChar w:fldCharType="end"/>
        </w:r>
      </w:hyperlink>
    </w:p>
    <w:p w:rsidR="000D1179" w:rsidRDefault="00F53B66">
      <w:pPr>
        <w:pStyle w:val="20"/>
        <w:tabs>
          <w:tab w:val="left" w:pos="1260"/>
          <w:tab w:val="right" w:leader="dot" w:pos="13948"/>
        </w:tabs>
      </w:pPr>
      <w:hyperlink w:anchor="_Toc392174656" w:history="1">
        <w:r w:rsidR="005134A8">
          <w:rPr>
            <w:rStyle w:val="aa"/>
          </w:rPr>
          <w:t>4.2</w:t>
        </w:r>
        <w:r w:rsidR="005134A8">
          <w:tab/>
        </w:r>
        <w:r w:rsidR="005134A8">
          <w:rPr>
            <w:rStyle w:val="aa"/>
            <w:rFonts w:hint="eastAsia"/>
          </w:rPr>
          <w:t>角色升级</w:t>
        </w:r>
        <w:r w:rsidR="005134A8">
          <w:tab/>
        </w:r>
        <w:r w:rsidR="005134A8">
          <w:fldChar w:fldCharType="begin"/>
        </w:r>
        <w:r w:rsidR="005134A8">
          <w:instrText xml:space="preserve"> PAGEREF _Toc392174656 \h </w:instrText>
        </w:r>
        <w:r w:rsidR="005134A8">
          <w:fldChar w:fldCharType="separate"/>
        </w:r>
        <w:r w:rsidR="005134A8">
          <w:t>22</w:t>
        </w:r>
        <w:r w:rsidR="005134A8">
          <w:fldChar w:fldCharType="end"/>
        </w:r>
      </w:hyperlink>
    </w:p>
    <w:p w:rsidR="000D1179" w:rsidRDefault="00F53B66">
      <w:pPr>
        <w:pStyle w:val="20"/>
        <w:tabs>
          <w:tab w:val="left" w:pos="1260"/>
          <w:tab w:val="right" w:leader="dot" w:pos="13948"/>
        </w:tabs>
      </w:pPr>
      <w:hyperlink w:anchor="_Toc392174657" w:history="1">
        <w:r w:rsidR="005134A8">
          <w:rPr>
            <w:rStyle w:val="aa"/>
          </w:rPr>
          <w:t>4.3</w:t>
        </w:r>
        <w:r w:rsidR="005134A8">
          <w:tab/>
        </w:r>
        <w:r w:rsidR="005134A8">
          <w:rPr>
            <w:rStyle w:val="aa"/>
            <w:rFonts w:hint="eastAsia"/>
          </w:rPr>
          <w:t>角色升阶</w:t>
        </w:r>
        <w:r w:rsidR="005134A8">
          <w:tab/>
        </w:r>
        <w:r w:rsidR="005134A8">
          <w:fldChar w:fldCharType="begin"/>
        </w:r>
        <w:r w:rsidR="005134A8">
          <w:instrText xml:space="preserve"> PAGEREF _Toc392174657 \h </w:instrText>
        </w:r>
        <w:r w:rsidR="005134A8">
          <w:fldChar w:fldCharType="separate"/>
        </w:r>
        <w:r w:rsidR="005134A8">
          <w:t>22</w:t>
        </w:r>
        <w:r w:rsidR="005134A8">
          <w:fldChar w:fldCharType="end"/>
        </w:r>
      </w:hyperlink>
    </w:p>
    <w:p w:rsidR="000D1179" w:rsidRDefault="00F53B66">
      <w:pPr>
        <w:pStyle w:val="20"/>
        <w:tabs>
          <w:tab w:val="left" w:pos="1260"/>
          <w:tab w:val="right" w:leader="dot" w:pos="13948"/>
        </w:tabs>
      </w:pPr>
      <w:hyperlink w:anchor="_Toc392174658" w:history="1">
        <w:r w:rsidR="005134A8">
          <w:rPr>
            <w:rStyle w:val="aa"/>
          </w:rPr>
          <w:t>4.4</w:t>
        </w:r>
        <w:r w:rsidR="005134A8">
          <w:tab/>
        </w:r>
        <w:r w:rsidR="005134A8">
          <w:rPr>
            <w:rStyle w:val="aa"/>
            <w:rFonts w:hint="eastAsia"/>
          </w:rPr>
          <w:t>角色进化</w:t>
        </w:r>
        <w:r w:rsidR="005134A8">
          <w:tab/>
        </w:r>
        <w:r w:rsidR="005134A8">
          <w:fldChar w:fldCharType="begin"/>
        </w:r>
        <w:r w:rsidR="005134A8">
          <w:instrText xml:space="preserve"> PAGEREF _Toc392174658 \h </w:instrText>
        </w:r>
        <w:r w:rsidR="005134A8">
          <w:fldChar w:fldCharType="separate"/>
        </w:r>
        <w:r w:rsidR="005134A8">
          <w:t>22</w:t>
        </w:r>
        <w:r w:rsidR="005134A8">
          <w:fldChar w:fldCharType="end"/>
        </w:r>
      </w:hyperlink>
    </w:p>
    <w:p w:rsidR="000D1179" w:rsidRDefault="00F53B66">
      <w:pPr>
        <w:pStyle w:val="20"/>
        <w:tabs>
          <w:tab w:val="left" w:pos="1260"/>
          <w:tab w:val="right" w:leader="dot" w:pos="13948"/>
        </w:tabs>
      </w:pPr>
      <w:hyperlink w:anchor="_Toc392174659" w:history="1">
        <w:r w:rsidR="005134A8">
          <w:rPr>
            <w:rStyle w:val="aa"/>
          </w:rPr>
          <w:t>4.5</w:t>
        </w:r>
        <w:r w:rsidR="005134A8">
          <w:tab/>
        </w:r>
        <w:r w:rsidR="005134A8">
          <w:rPr>
            <w:rStyle w:val="aa"/>
            <w:rFonts w:hint="eastAsia"/>
          </w:rPr>
          <w:t>角色变异</w:t>
        </w:r>
        <w:r w:rsidR="005134A8">
          <w:tab/>
        </w:r>
        <w:r w:rsidR="005134A8">
          <w:fldChar w:fldCharType="begin"/>
        </w:r>
        <w:r w:rsidR="005134A8">
          <w:instrText xml:space="preserve"> PAGEREF _Toc392174659 \h </w:instrText>
        </w:r>
        <w:r w:rsidR="005134A8">
          <w:fldChar w:fldCharType="separate"/>
        </w:r>
        <w:r w:rsidR="005134A8">
          <w:t>22</w:t>
        </w:r>
        <w:r w:rsidR="005134A8">
          <w:fldChar w:fldCharType="end"/>
        </w:r>
      </w:hyperlink>
    </w:p>
    <w:p w:rsidR="000D1179" w:rsidRDefault="005134A8">
      <w:r>
        <w:rPr>
          <w:bCs/>
          <w:lang w:val="zh-CN"/>
        </w:rPr>
        <w:fldChar w:fldCharType="end"/>
      </w:r>
    </w:p>
    <w:p w:rsidR="000D1179" w:rsidRDefault="005134A8">
      <w:pPr>
        <w:widowControl/>
        <w:jc w:val="left"/>
      </w:pPr>
      <w:r>
        <w:br w:type="page"/>
      </w:r>
    </w:p>
    <w:p w:rsidR="000D1179" w:rsidRDefault="005134A8">
      <w:pPr>
        <w:pStyle w:val="1"/>
      </w:pPr>
      <w:bookmarkStart w:id="0" w:name="_Toc392174624"/>
      <w:r>
        <w:rPr>
          <w:rFonts w:hint="eastAsia"/>
        </w:rPr>
        <w:t>注意事项</w:t>
      </w:r>
      <w:bookmarkEnd w:id="0"/>
    </w:p>
    <w:p w:rsidR="000D1179" w:rsidRDefault="005134A8" w:rsidP="00CF44DD">
      <w:pPr>
        <w:pStyle w:val="4"/>
      </w:pPr>
      <w:r>
        <w:rPr>
          <w:rFonts w:hint="eastAsia"/>
        </w:rPr>
        <w:t>角色头像、及角色卡牌均有边框，需使用颜色体现角色的品阶划分，此外角色的名字也需随着品阶的变化而变色</w:t>
      </w:r>
    </w:p>
    <w:p w:rsidR="000D1179" w:rsidRDefault="005134A8">
      <w:pPr>
        <w:pStyle w:val="5"/>
      </w:pPr>
      <w:r>
        <w:t>品阶为白时边框显示为白色或灰色</w:t>
      </w:r>
    </w:p>
    <w:p w:rsidR="000D1179" w:rsidRDefault="005134A8">
      <w:pPr>
        <w:pStyle w:val="5"/>
      </w:pPr>
      <w:r>
        <w:t>品阶为绿、绿</w:t>
      </w:r>
      <w:r>
        <w:t>+1</w:t>
      </w:r>
      <w:r>
        <w:t>时边框显示为绿色</w:t>
      </w:r>
    </w:p>
    <w:p w:rsidR="000D1179" w:rsidRDefault="005134A8">
      <w:pPr>
        <w:pStyle w:val="5"/>
      </w:pPr>
      <w:r>
        <w:t>品阶为蓝、蓝</w:t>
      </w:r>
      <w:r>
        <w:t>+1</w:t>
      </w:r>
      <w:r>
        <w:t>、蓝</w:t>
      </w:r>
      <w:r>
        <w:t>+2</w:t>
      </w:r>
      <w:r>
        <w:t>时边框为蓝色</w:t>
      </w:r>
    </w:p>
    <w:p w:rsidR="000D1179" w:rsidRDefault="005134A8">
      <w:pPr>
        <w:pStyle w:val="5"/>
      </w:pPr>
      <w:r>
        <w:t>品阶为紫、紫</w:t>
      </w:r>
      <w:r>
        <w:t>+1</w:t>
      </w:r>
      <w:r>
        <w:t>、紫</w:t>
      </w:r>
      <w:r>
        <w:t>+2</w:t>
      </w:r>
      <w:r>
        <w:t>时边框为紫色</w:t>
      </w:r>
    </w:p>
    <w:p w:rsidR="000D1179" w:rsidRDefault="005134A8">
      <w:pPr>
        <w:pStyle w:val="5"/>
      </w:pPr>
      <w:r>
        <w:rPr>
          <w:rFonts w:hint="eastAsia"/>
        </w:rPr>
        <w:t>品阶为金色时边框为金色</w:t>
      </w:r>
    </w:p>
    <w:p w:rsidR="000D1179" w:rsidRDefault="005134A8" w:rsidP="00CF44DD">
      <w:pPr>
        <w:pStyle w:val="4"/>
      </w:pPr>
      <w:r>
        <w:rPr>
          <w:rFonts w:hint="eastAsia"/>
        </w:rPr>
        <w:t>装备道具图标有一个彩色的边框，边框随品质而变色</w:t>
      </w:r>
    </w:p>
    <w:p w:rsidR="000D1179" w:rsidRDefault="005134A8">
      <w:pPr>
        <w:pStyle w:val="5"/>
        <w:numPr>
          <w:ilvl w:val="0"/>
          <w:numId w:val="2"/>
        </w:numPr>
        <w:ind w:left="2525"/>
      </w:pPr>
      <w:r>
        <w:rPr>
          <w:rFonts w:hint="eastAsia"/>
        </w:rPr>
        <w:t>白色 </w:t>
      </w:r>
    </w:p>
    <w:p w:rsidR="000D1179" w:rsidRDefault="005134A8">
      <w:pPr>
        <w:pStyle w:val="5"/>
        <w:numPr>
          <w:ilvl w:val="0"/>
          <w:numId w:val="2"/>
        </w:numPr>
        <w:ind w:left="2525"/>
      </w:pPr>
      <w:r>
        <w:rPr>
          <w:rFonts w:hint="eastAsia"/>
        </w:rPr>
        <w:t>绿色</w:t>
      </w:r>
    </w:p>
    <w:p w:rsidR="000D1179" w:rsidRDefault="005134A8">
      <w:pPr>
        <w:pStyle w:val="5"/>
        <w:numPr>
          <w:ilvl w:val="0"/>
          <w:numId w:val="2"/>
        </w:numPr>
        <w:ind w:left="2525"/>
      </w:pPr>
      <w:r>
        <w:rPr>
          <w:rFonts w:hint="eastAsia"/>
        </w:rPr>
        <w:t>蓝色</w:t>
      </w:r>
    </w:p>
    <w:p w:rsidR="000D1179" w:rsidRDefault="005134A8">
      <w:pPr>
        <w:pStyle w:val="5"/>
        <w:numPr>
          <w:ilvl w:val="0"/>
          <w:numId w:val="2"/>
        </w:numPr>
        <w:ind w:left="2525"/>
      </w:pPr>
      <w:r>
        <w:rPr>
          <w:rFonts w:hint="eastAsia"/>
        </w:rPr>
        <w:t>紫色</w:t>
      </w:r>
    </w:p>
    <w:p w:rsidR="000D1179" w:rsidRDefault="005134A8">
      <w:pPr>
        <w:pStyle w:val="5"/>
        <w:numPr>
          <w:ilvl w:val="0"/>
          <w:numId w:val="2"/>
        </w:numPr>
        <w:ind w:left="2525"/>
      </w:pPr>
      <w:r>
        <w:rPr>
          <w:rFonts w:hint="eastAsia"/>
        </w:rPr>
        <w:t>金色</w:t>
      </w:r>
    </w:p>
    <w:p w:rsidR="00CF44DD" w:rsidRDefault="00CF44DD" w:rsidP="00CF44DD">
      <w:pPr>
        <w:pStyle w:val="4"/>
      </w:pPr>
      <w:r>
        <w:rPr>
          <w:rFonts w:hint="eastAsia"/>
        </w:rPr>
        <w:t>点击图鉴附属栏中的卡片形象，则角色卡牌逆时针旋转九十度，并全屏显示角色的卡牌形象</w:t>
      </w:r>
    </w:p>
    <w:p w:rsidR="00CF44DD" w:rsidRDefault="00CF44DD" w:rsidP="00CF44DD">
      <w:pPr>
        <w:pStyle w:val="4"/>
      </w:pPr>
      <w:r>
        <w:rPr>
          <w:rFonts w:hint="eastAsia"/>
        </w:rPr>
        <w:t>点击角色的</w:t>
      </w:r>
      <w:r w:rsidR="00482840">
        <w:rPr>
          <w:rFonts w:hint="eastAsia"/>
        </w:rPr>
        <w:t>avatar</w:t>
      </w:r>
      <w:r w:rsidR="00482840">
        <w:rPr>
          <w:rFonts w:hint="eastAsia"/>
        </w:rPr>
        <w:t>则</w:t>
      </w:r>
      <w:r w:rsidR="00A47CB9">
        <w:rPr>
          <w:rFonts w:hint="eastAsia"/>
        </w:rPr>
        <w:t>依次轮询播放角色的动作</w:t>
      </w:r>
      <w:r w:rsidR="00542F87">
        <w:rPr>
          <w:rFonts w:hint="eastAsia"/>
        </w:rPr>
        <w:t>及音效</w:t>
      </w:r>
    </w:p>
    <w:p w:rsidR="00C43EEE" w:rsidRDefault="00A313E1" w:rsidP="00CF44DD">
      <w:pPr>
        <w:pStyle w:val="4"/>
      </w:pPr>
      <w:r>
        <w:rPr>
          <w:rFonts w:hint="eastAsia"/>
        </w:rPr>
        <w:t>技能附属栏的显示要点（详细规则见正文）</w:t>
      </w:r>
    </w:p>
    <w:p w:rsidR="00A313E1" w:rsidRDefault="00A313E1" w:rsidP="00A313E1">
      <w:pPr>
        <w:pStyle w:val="5"/>
      </w:pPr>
      <w:r>
        <w:rPr>
          <w:rFonts w:hint="eastAsia"/>
        </w:rPr>
        <w:t>技能分为已解锁和未解锁两种状态</w:t>
      </w:r>
    </w:p>
    <w:p w:rsidR="00A313E1" w:rsidRDefault="00A313E1" w:rsidP="00A313E1">
      <w:pPr>
        <w:pStyle w:val="6"/>
      </w:pPr>
      <w:r>
        <w:rPr>
          <w:rFonts w:hint="eastAsia"/>
        </w:rPr>
        <w:t>已解锁的需要显示技能图标和技能等</w:t>
      </w:r>
      <w:r w:rsidR="0093767E">
        <w:rPr>
          <w:rFonts w:hint="eastAsia"/>
        </w:rPr>
        <w:t>级</w:t>
      </w:r>
    </w:p>
    <w:p w:rsidR="00A313E1" w:rsidRDefault="00A313E1" w:rsidP="00A313E1">
      <w:pPr>
        <w:pStyle w:val="6"/>
      </w:pPr>
      <w:r>
        <w:rPr>
          <w:rFonts w:hint="eastAsia"/>
        </w:rPr>
        <w:t>未解锁的需要灰态显示技能图标</w:t>
      </w:r>
    </w:p>
    <w:p w:rsidR="00A313E1" w:rsidRDefault="009C60C8" w:rsidP="00A313E1">
      <w:pPr>
        <w:pStyle w:val="5"/>
      </w:pPr>
      <w:r>
        <w:rPr>
          <w:rFonts w:hint="eastAsia"/>
        </w:rPr>
        <w:t>按住技能图标会显示</w:t>
      </w:r>
      <w:r>
        <w:rPr>
          <w:rFonts w:hint="eastAsia"/>
        </w:rPr>
        <w:t>tips</w:t>
      </w:r>
    </w:p>
    <w:p w:rsidR="009C60C8" w:rsidRDefault="009C60C8" w:rsidP="009C60C8">
      <w:pPr>
        <w:pStyle w:val="6"/>
      </w:pPr>
      <w:r>
        <w:rPr>
          <w:rFonts w:hint="eastAsia"/>
        </w:rPr>
        <w:t>没解锁时显示解锁条件</w:t>
      </w:r>
    </w:p>
    <w:p w:rsidR="009C60C8" w:rsidRDefault="009C60C8" w:rsidP="009C60C8">
      <w:pPr>
        <w:pStyle w:val="6"/>
      </w:pPr>
      <w:r>
        <w:rPr>
          <w:rFonts w:hint="eastAsia"/>
        </w:rPr>
        <w:t>解锁时显示技能描述</w:t>
      </w:r>
    </w:p>
    <w:p w:rsidR="0076744A" w:rsidRDefault="0076744A" w:rsidP="0076744A">
      <w:pPr>
        <w:pStyle w:val="4"/>
      </w:pPr>
      <w:r>
        <w:rPr>
          <w:rFonts w:hint="eastAsia"/>
        </w:rPr>
        <w:t>技能图标的显示规则</w:t>
      </w:r>
    </w:p>
    <w:p w:rsidR="0076744A" w:rsidRDefault="0076744A" w:rsidP="0076744A">
      <w:pPr>
        <w:pStyle w:val="5"/>
      </w:pPr>
      <w:r>
        <w:rPr>
          <w:rFonts w:hint="eastAsia"/>
        </w:rPr>
        <w:t>如果是</w:t>
      </w:r>
      <w:r w:rsidR="00257619">
        <w:rPr>
          <w:rFonts w:hint="eastAsia"/>
        </w:rPr>
        <w:t>代表主角的角色</w:t>
      </w:r>
      <w:r>
        <w:rPr>
          <w:rFonts w:hint="eastAsia"/>
        </w:rPr>
        <w:t>，则</w:t>
      </w:r>
      <w:r w:rsidR="00257619">
        <w:rPr>
          <w:rFonts w:hint="eastAsia"/>
        </w:rPr>
        <w:t>显示玩家天赋系统中已开启的主动技能</w:t>
      </w:r>
    </w:p>
    <w:p w:rsidR="00257619" w:rsidRDefault="00257619" w:rsidP="0076744A">
      <w:pPr>
        <w:pStyle w:val="5"/>
      </w:pPr>
      <w:r>
        <w:rPr>
          <w:rFonts w:hint="eastAsia"/>
        </w:rPr>
        <w:lastRenderedPageBreak/>
        <w:t>如果是非主角类角色，则显示该角色的</w:t>
      </w:r>
      <w:r w:rsidR="00837224">
        <w:rPr>
          <w:rFonts w:hint="eastAsia"/>
        </w:rPr>
        <w:t>7</w:t>
      </w:r>
      <w:r w:rsidR="00837224">
        <w:rPr>
          <w:rFonts w:hint="eastAsia"/>
        </w:rPr>
        <w:t>个</w:t>
      </w:r>
      <w:r>
        <w:rPr>
          <w:rFonts w:hint="eastAsia"/>
        </w:rPr>
        <w:t>被动技能</w:t>
      </w:r>
    </w:p>
    <w:p w:rsidR="000D1179" w:rsidRDefault="005134A8">
      <w:pPr>
        <w:pStyle w:val="2"/>
      </w:pPr>
      <w:bookmarkStart w:id="1" w:name="_Toc392174625"/>
      <w:r>
        <w:rPr>
          <w:rFonts w:hint="eastAsia"/>
        </w:rPr>
        <w:t>名词解释</w:t>
      </w:r>
      <w:bookmarkEnd w:id="1"/>
    </w:p>
    <w:p w:rsidR="000D1179" w:rsidRDefault="005134A8">
      <w:pPr>
        <w:pStyle w:val="3"/>
      </w:pPr>
      <w:bookmarkStart w:id="2" w:name="_Toc392174626"/>
      <w:r>
        <w:rPr>
          <w:rFonts w:hint="eastAsia"/>
        </w:rPr>
        <w:t>触控范围</w:t>
      </w:r>
      <w:bookmarkEnd w:id="2"/>
    </w:p>
    <w:p w:rsidR="000D1179" w:rsidRDefault="005134A8">
      <w:pPr>
        <w:pStyle w:val="4"/>
      </w:pPr>
      <w:r>
        <w:rPr>
          <w:rFonts w:hint="eastAsia"/>
        </w:rPr>
        <w:t>该尺寸指的是，用户实际操作游戏时，按钮等具有触控触发器的控件的实际触发范围，该尺寸可大于按钮的显示尺寸。</w:t>
      </w:r>
    </w:p>
    <w:p w:rsidR="000D1179" w:rsidRDefault="005134A8">
      <w:pPr>
        <w:pStyle w:val="5"/>
      </w:pPr>
      <w:r>
        <w:rPr>
          <w:rFonts w:hint="eastAsia"/>
        </w:rPr>
        <w:t>比如按钮本身的图标只有</w:t>
      </w:r>
      <w:r>
        <w:rPr>
          <w:rFonts w:hint="eastAsia"/>
        </w:rPr>
        <w:t>60X60</w:t>
      </w:r>
      <w:r>
        <w:rPr>
          <w:rFonts w:hint="eastAsia"/>
        </w:rPr>
        <w:t>，但为了方便玩家操作触控范围可以设置为</w:t>
      </w:r>
      <w:r>
        <w:rPr>
          <w:rFonts w:hint="eastAsia"/>
        </w:rPr>
        <w:t>100X100</w:t>
      </w:r>
    </w:p>
    <w:p w:rsidR="000D1179" w:rsidRDefault="005134A8">
      <w:pPr>
        <w:pStyle w:val="3"/>
      </w:pPr>
      <w:bookmarkStart w:id="3" w:name="_Toc387944344"/>
      <w:bookmarkStart w:id="4" w:name="_Toc392174627"/>
      <w:r>
        <w:rPr>
          <w:rFonts w:hint="eastAsia"/>
        </w:rPr>
        <w:t>打开界面</w:t>
      </w:r>
      <w:bookmarkEnd w:id="3"/>
      <w:bookmarkEnd w:id="4"/>
    </w:p>
    <w:p w:rsidR="000D1179" w:rsidRDefault="005134A8">
      <w:pPr>
        <w:pStyle w:val="4"/>
      </w:pPr>
      <w:r>
        <w:rPr>
          <w:rFonts w:hint="eastAsia"/>
        </w:rPr>
        <w:t>打开界面指的是关闭当前界面并载入新界面，这类界面都是全屏显示的</w:t>
      </w:r>
    </w:p>
    <w:p w:rsidR="000D1179" w:rsidRDefault="005134A8">
      <w:pPr>
        <w:pStyle w:val="3"/>
      </w:pPr>
      <w:bookmarkStart w:id="5" w:name="_Toc387944345"/>
      <w:bookmarkStart w:id="6" w:name="_Toc392174628"/>
      <w:r>
        <w:rPr>
          <w:rFonts w:hint="eastAsia"/>
        </w:rPr>
        <w:t>弹出窗口</w:t>
      </w:r>
      <w:bookmarkEnd w:id="5"/>
      <w:bookmarkEnd w:id="6"/>
    </w:p>
    <w:p w:rsidR="000D1179" w:rsidRDefault="005134A8">
      <w:pPr>
        <w:pStyle w:val="4"/>
      </w:pPr>
      <w:r>
        <w:rPr>
          <w:rFonts w:hint="eastAsia"/>
        </w:rPr>
        <w:t>弹出窗口指的是保持当前界面的显示，并将新窗口覆于当前界面之上的一种显示方式</w:t>
      </w:r>
    </w:p>
    <w:p w:rsidR="000D1179" w:rsidRDefault="005134A8">
      <w:pPr>
        <w:widowControl/>
        <w:jc w:val="left"/>
        <w:rPr>
          <w:b/>
          <w:sz w:val="28"/>
          <w:szCs w:val="28"/>
        </w:rPr>
      </w:pPr>
      <w:r>
        <w:br w:type="page"/>
      </w:r>
    </w:p>
    <w:p w:rsidR="000D1179" w:rsidRDefault="005134A8">
      <w:pPr>
        <w:pStyle w:val="1"/>
      </w:pPr>
      <w:bookmarkStart w:id="7" w:name="_Toc392174629"/>
      <w:r>
        <w:rPr>
          <w:rFonts w:hint="eastAsia"/>
        </w:rPr>
        <w:t>玩法概述</w:t>
      </w:r>
      <w:bookmarkEnd w:id="7"/>
    </w:p>
    <w:p w:rsidR="000D1179" w:rsidRDefault="005134A8">
      <w:r>
        <w:rPr>
          <w:rFonts w:hint="eastAsia"/>
        </w:rPr>
        <w:t>此处仅简单介绍该界面涉及的玩法，操作细节见操作说明部分</w:t>
      </w:r>
    </w:p>
    <w:p w:rsidR="000D1179" w:rsidRDefault="005134A8">
      <w:pPr>
        <w:pStyle w:val="2"/>
      </w:pPr>
      <w:bookmarkStart w:id="8" w:name="_Toc392174630"/>
      <w:r>
        <w:rPr>
          <w:rFonts w:hint="eastAsia"/>
        </w:rPr>
        <w:t>角色换装</w:t>
      </w:r>
      <w:bookmarkEnd w:id="8"/>
    </w:p>
    <w:p w:rsidR="000D1179" w:rsidRDefault="005134A8">
      <w:pPr>
        <w:pStyle w:val="3"/>
      </w:pPr>
      <w:bookmarkStart w:id="9" w:name="_Toc392174631"/>
      <w:r>
        <w:rPr>
          <w:rFonts w:hint="eastAsia"/>
        </w:rPr>
        <w:t>作用</w:t>
      </w:r>
      <w:bookmarkEnd w:id="9"/>
    </w:p>
    <w:p w:rsidR="000D1179" w:rsidRDefault="005134A8">
      <w:pPr>
        <w:pStyle w:val="4"/>
      </w:pPr>
      <w:r>
        <w:rPr>
          <w:rFonts w:hint="eastAsia"/>
        </w:rPr>
        <w:t>每个角色都能靠这种方式提升自身的角色属性</w:t>
      </w:r>
    </w:p>
    <w:p w:rsidR="000D1179" w:rsidRDefault="005134A8">
      <w:pPr>
        <w:pStyle w:val="3"/>
      </w:pPr>
      <w:bookmarkStart w:id="10" w:name="_Toc392174632"/>
      <w:r>
        <w:rPr>
          <w:rFonts w:hint="eastAsia"/>
        </w:rPr>
        <w:t>条件</w:t>
      </w:r>
      <w:bookmarkEnd w:id="10"/>
    </w:p>
    <w:p w:rsidR="000D1179" w:rsidRDefault="005134A8">
      <w:pPr>
        <w:pStyle w:val="4"/>
      </w:pPr>
      <w:r>
        <w:rPr>
          <w:rFonts w:hint="eastAsia"/>
        </w:rPr>
        <w:t>装备</w:t>
      </w:r>
    </w:p>
    <w:p w:rsidR="000D1179" w:rsidRDefault="005134A8">
      <w:pPr>
        <w:pStyle w:val="5"/>
      </w:pPr>
      <w:r>
        <w:rPr>
          <w:rFonts w:hint="eastAsia"/>
        </w:rPr>
        <w:t>每个角色有</w:t>
      </w:r>
      <w:r>
        <w:rPr>
          <w:rFonts w:hint="eastAsia"/>
        </w:rPr>
        <w:t>6</w:t>
      </w:r>
      <w:r>
        <w:rPr>
          <w:rFonts w:hint="eastAsia"/>
        </w:rPr>
        <w:t>个装备位</w:t>
      </w:r>
    </w:p>
    <w:p w:rsidR="000D1179" w:rsidRDefault="005134A8">
      <w:pPr>
        <w:pStyle w:val="5"/>
      </w:pPr>
      <w:r>
        <w:rPr>
          <w:rFonts w:hint="eastAsia"/>
        </w:rPr>
        <w:t>一个装备位只能装一件装备</w:t>
      </w:r>
    </w:p>
    <w:p w:rsidR="000D1179" w:rsidRDefault="005134A8">
      <w:pPr>
        <w:pStyle w:val="5"/>
      </w:pPr>
      <w:r>
        <w:rPr>
          <w:rFonts w:hint="eastAsia"/>
        </w:rPr>
        <w:t>角色能穿啥装备由装备位所决定（读表）</w:t>
      </w:r>
    </w:p>
    <w:p w:rsidR="000D1179" w:rsidRDefault="005134A8">
      <w:pPr>
        <w:pStyle w:val="5"/>
      </w:pPr>
      <w:r>
        <w:rPr>
          <w:rFonts w:hint="eastAsia"/>
        </w:rPr>
        <w:t>角色换装时需消耗玩家背包内的一件特定的装备道具（读表）</w:t>
      </w:r>
    </w:p>
    <w:p w:rsidR="000D1179" w:rsidRDefault="005134A8">
      <w:pPr>
        <w:pStyle w:val="4"/>
      </w:pPr>
      <w:r>
        <w:rPr>
          <w:rFonts w:hint="eastAsia"/>
        </w:rPr>
        <w:t>等级</w:t>
      </w:r>
    </w:p>
    <w:p w:rsidR="000D1179" w:rsidRDefault="005134A8">
      <w:pPr>
        <w:pStyle w:val="5"/>
      </w:pPr>
      <w:r>
        <w:rPr>
          <w:rFonts w:hint="eastAsia"/>
        </w:rPr>
        <w:t>每件装备都有自己的等级限制，若角色等级小于装备等级限制，则角色无法穿上该装备</w:t>
      </w:r>
    </w:p>
    <w:p w:rsidR="000D1179" w:rsidRDefault="005134A8">
      <w:pPr>
        <w:pStyle w:val="3"/>
      </w:pPr>
      <w:bookmarkStart w:id="11" w:name="_Toc392174633"/>
      <w:r>
        <w:rPr>
          <w:rFonts w:hint="eastAsia"/>
        </w:rPr>
        <w:t>规则</w:t>
      </w:r>
      <w:bookmarkEnd w:id="11"/>
    </w:p>
    <w:p w:rsidR="000D1179" w:rsidRDefault="005134A8">
      <w:pPr>
        <w:pStyle w:val="4"/>
      </w:pPr>
      <w:r>
        <w:rPr>
          <w:rFonts w:hint="eastAsia"/>
        </w:rPr>
        <w:t>装备位的状态</w:t>
      </w:r>
    </w:p>
    <w:p w:rsidR="000D1179" w:rsidRDefault="005134A8">
      <w:pPr>
        <w:pStyle w:val="5"/>
      </w:pPr>
      <w:r>
        <w:rPr>
          <w:rFonts w:hint="eastAsia"/>
          <w:b/>
        </w:rPr>
        <w:t>无装备</w:t>
      </w:r>
      <w:r>
        <w:rPr>
          <w:rFonts w:hint="eastAsia"/>
        </w:rPr>
        <w:t>，指角色未穿上装备，且玩家的背包内没有所需的装备道具的时候。</w:t>
      </w:r>
    </w:p>
    <w:p w:rsidR="000D1179" w:rsidRDefault="005134A8">
      <w:pPr>
        <w:pStyle w:val="5"/>
      </w:pPr>
      <w:r>
        <w:rPr>
          <w:rFonts w:hint="eastAsia"/>
          <w:b/>
        </w:rPr>
        <w:t>可合成</w:t>
      </w:r>
      <w:r>
        <w:rPr>
          <w:rFonts w:hint="eastAsia"/>
        </w:rPr>
        <w:t>，指角色未穿上装备及玩家的背包内没有所需的装备道具，但背包中有足以合成装备道具的材料的时候。</w:t>
      </w:r>
    </w:p>
    <w:p w:rsidR="000D1179" w:rsidRDefault="005134A8">
      <w:pPr>
        <w:pStyle w:val="5"/>
      </w:pPr>
      <w:r>
        <w:rPr>
          <w:rFonts w:hint="eastAsia"/>
          <w:b/>
        </w:rPr>
        <w:t>未装备</w:t>
      </w:r>
      <w:r>
        <w:rPr>
          <w:rFonts w:hint="eastAsia"/>
        </w:rPr>
        <w:t>，指角色未穿上装备，玩家的背包内有所需的装备道具，但角色因等级小于装备等级限制，而尚未装备该道具时。</w:t>
      </w:r>
    </w:p>
    <w:p w:rsidR="000D1179" w:rsidRDefault="005134A8">
      <w:pPr>
        <w:pStyle w:val="5"/>
      </w:pPr>
      <w:r>
        <w:rPr>
          <w:rFonts w:hint="eastAsia"/>
          <w:b/>
        </w:rPr>
        <w:t>可装备</w:t>
      </w:r>
      <w:r>
        <w:rPr>
          <w:rFonts w:hint="eastAsia"/>
        </w:rPr>
        <w:t>，指角色未穿上装备，但玩家的背包内有所需的装备道具的时候。</w:t>
      </w:r>
    </w:p>
    <w:p w:rsidR="000D1179" w:rsidRDefault="005134A8">
      <w:pPr>
        <w:pStyle w:val="5"/>
      </w:pPr>
      <w:r>
        <w:rPr>
          <w:rFonts w:hint="eastAsia"/>
          <w:b/>
        </w:rPr>
        <w:t>已装备</w:t>
      </w:r>
      <w:r>
        <w:rPr>
          <w:rFonts w:hint="eastAsia"/>
        </w:rPr>
        <w:t>，指角色已穿上装备的状态。</w:t>
      </w:r>
    </w:p>
    <w:p w:rsidR="000D1179" w:rsidRDefault="005134A8">
      <w:pPr>
        <w:pStyle w:val="4"/>
      </w:pPr>
      <w:r>
        <w:rPr>
          <w:rFonts w:hint="eastAsia"/>
        </w:rPr>
        <w:t>所有角色在出生后，每个装备位默认为无装备状态，之后根据角色的等级、背包内的道具及角色每一品质的装备要求自动为装备位切换状态。</w:t>
      </w:r>
    </w:p>
    <w:p w:rsidR="000D1179" w:rsidRDefault="005134A8">
      <w:pPr>
        <w:pStyle w:val="4"/>
      </w:pPr>
      <w:r>
        <w:rPr>
          <w:rFonts w:hint="eastAsia"/>
        </w:rPr>
        <w:t>装备只能穿不能脱，事实上当角色穿上装备后，该装备从玩家的背包中消失，并根据装备道具为角色提升相应的属性，而装备位</w:t>
      </w:r>
      <w:r>
        <w:rPr>
          <w:rFonts w:hint="eastAsia"/>
        </w:rPr>
        <w:lastRenderedPageBreak/>
        <w:t>则切换至</w:t>
      </w:r>
      <w:r>
        <w:rPr>
          <w:rFonts w:hint="eastAsia"/>
          <w:b/>
          <w:color w:val="00CCFF"/>
        </w:rPr>
        <w:t>已装备</w:t>
      </w:r>
      <w:r>
        <w:rPr>
          <w:rFonts w:hint="eastAsia"/>
        </w:rPr>
        <w:t>状态。</w:t>
      </w:r>
    </w:p>
    <w:p w:rsidR="000D1179" w:rsidRDefault="005134A8">
      <w:pPr>
        <w:pStyle w:val="2"/>
      </w:pPr>
      <w:bookmarkStart w:id="12" w:name="_Toc392174634"/>
      <w:r>
        <w:rPr>
          <w:rFonts w:hint="eastAsia"/>
        </w:rPr>
        <w:t>角色升级</w:t>
      </w:r>
      <w:bookmarkEnd w:id="12"/>
    </w:p>
    <w:p w:rsidR="000D1179" w:rsidRDefault="005134A8">
      <w:pPr>
        <w:pStyle w:val="4"/>
      </w:pPr>
      <w:r>
        <w:rPr>
          <w:rFonts w:hint="eastAsia"/>
        </w:rPr>
        <w:t>每个角色的初始等级为</w:t>
      </w:r>
      <w:r>
        <w:rPr>
          <w:rFonts w:hint="eastAsia"/>
        </w:rPr>
        <w:t>1</w:t>
      </w:r>
      <w:r>
        <w:rPr>
          <w:rFonts w:hint="eastAsia"/>
        </w:rPr>
        <w:t>级</w:t>
      </w:r>
    </w:p>
    <w:p w:rsidR="000D1179" w:rsidRDefault="005134A8">
      <w:pPr>
        <w:pStyle w:val="4"/>
      </w:pPr>
      <w:r>
        <w:rPr>
          <w:rFonts w:hint="eastAsia"/>
        </w:rPr>
        <w:t>每个角色都有一个经验值</w:t>
      </w:r>
    </w:p>
    <w:p w:rsidR="000D1179" w:rsidRDefault="005134A8">
      <w:pPr>
        <w:pStyle w:val="5"/>
      </w:pPr>
      <w:r>
        <w:rPr>
          <w:rFonts w:hint="eastAsia"/>
        </w:rPr>
        <w:t>经验值可通过战斗、使用经验道具等方式获得</w:t>
      </w:r>
    </w:p>
    <w:p w:rsidR="000D1179" w:rsidRDefault="005134A8">
      <w:pPr>
        <w:pStyle w:val="5"/>
      </w:pPr>
      <w:r>
        <w:rPr>
          <w:rFonts w:hint="eastAsia"/>
        </w:rPr>
        <w:t>当角色的经验值与【升级所需经验值】相等时，角色的等级</w:t>
      </w:r>
      <w:r>
        <w:rPr>
          <w:rFonts w:hint="eastAsia"/>
        </w:rPr>
        <w:t>+1</w:t>
      </w:r>
      <w:r>
        <w:rPr>
          <w:rFonts w:hint="eastAsia"/>
        </w:rPr>
        <w:t>，角色的经验值清零。</w:t>
      </w:r>
    </w:p>
    <w:p w:rsidR="000D1179" w:rsidRDefault="005134A8">
      <w:pPr>
        <w:pStyle w:val="5"/>
      </w:pPr>
      <w:r>
        <w:rPr>
          <w:rFonts w:hint="eastAsia"/>
        </w:rPr>
        <w:t>所有角色的最大等级上限均为</w:t>
      </w:r>
      <w:r>
        <w:rPr>
          <w:rFonts w:hint="eastAsia"/>
        </w:rPr>
        <w:t>99</w:t>
      </w:r>
      <w:r>
        <w:rPr>
          <w:rFonts w:hint="eastAsia"/>
        </w:rPr>
        <w:t>级</w:t>
      </w:r>
    </w:p>
    <w:p w:rsidR="000D1179" w:rsidRDefault="005134A8">
      <w:pPr>
        <w:pStyle w:val="6"/>
        <w:rPr>
          <w:b/>
          <w:color w:val="FF0000"/>
        </w:rPr>
      </w:pPr>
      <w:r>
        <w:rPr>
          <w:rFonts w:hint="eastAsia"/>
          <w:b/>
          <w:color w:val="FF0000"/>
        </w:rPr>
        <w:t>注意！！</w:t>
      </w:r>
      <w:r>
        <w:rPr>
          <w:rFonts w:hint="eastAsia"/>
        </w:rPr>
        <w:t>角色的等级不得大于团队等级（玩家的等级）。</w:t>
      </w:r>
    </w:p>
    <w:p w:rsidR="000D1179" w:rsidRDefault="005134A8">
      <w:pPr>
        <w:pStyle w:val="6"/>
        <w:rPr>
          <w:b/>
          <w:color w:val="FF0000"/>
        </w:rPr>
      </w:pPr>
      <w:r>
        <w:rPr>
          <w:rFonts w:hint="eastAsia"/>
          <w:b/>
          <w:color w:val="FF0000"/>
        </w:rPr>
        <w:t>例：</w:t>
      </w:r>
      <w:r>
        <w:rPr>
          <w:rFonts w:hint="eastAsia"/>
        </w:rPr>
        <w:t>假设当前玩家的团队等级为</w:t>
      </w:r>
      <w:r>
        <w:rPr>
          <w:rFonts w:hint="eastAsia"/>
        </w:rPr>
        <w:t>5</w:t>
      </w:r>
      <w:r>
        <w:rPr>
          <w:rFonts w:hint="eastAsia"/>
        </w:rPr>
        <w:t>级，那么此时玩家所拥有的角色等级均不得大于</w:t>
      </w:r>
      <w:r>
        <w:rPr>
          <w:rFonts w:hint="eastAsia"/>
        </w:rPr>
        <w:t>5</w:t>
      </w:r>
      <w:r>
        <w:rPr>
          <w:rFonts w:hint="eastAsia"/>
        </w:rPr>
        <w:t>级</w:t>
      </w:r>
    </w:p>
    <w:p w:rsidR="000D1179" w:rsidRDefault="005134A8">
      <w:pPr>
        <w:pStyle w:val="2"/>
      </w:pPr>
      <w:bookmarkStart w:id="13" w:name="_Toc392174635"/>
      <w:r>
        <w:rPr>
          <w:rFonts w:hint="eastAsia"/>
        </w:rPr>
        <w:t>角色升阶</w:t>
      </w:r>
      <w:bookmarkEnd w:id="13"/>
    </w:p>
    <w:p w:rsidR="000D1179" w:rsidRDefault="005134A8">
      <w:pPr>
        <w:pStyle w:val="4"/>
      </w:pPr>
      <w:r>
        <w:rPr>
          <w:rFonts w:hint="eastAsia"/>
        </w:rPr>
        <w:t>每个角色都有品阶，角色的品阶共有</w:t>
      </w:r>
      <w:r>
        <w:rPr>
          <w:rFonts w:hint="eastAsia"/>
        </w:rPr>
        <w:t>10</w:t>
      </w:r>
      <w:r>
        <w:rPr>
          <w:rFonts w:hint="eastAsia"/>
        </w:rPr>
        <w:t>种</w:t>
      </w:r>
    </w:p>
    <w:p w:rsidR="000D1179" w:rsidRDefault="005134A8">
      <w:pPr>
        <w:pStyle w:val="3"/>
      </w:pPr>
      <w:bookmarkStart w:id="14" w:name="_Toc392174636"/>
      <w:r>
        <w:rPr>
          <w:rFonts w:hint="eastAsia"/>
        </w:rPr>
        <w:t>品阶的划分</w:t>
      </w:r>
      <w:bookmarkEnd w:id="14"/>
    </w:p>
    <w:p w:rsidR="000D1179" w:rsidRDefault="005134A8">
      <w:pPr>
        <w:pStyle w:val="4"/>
        <w:numPr>
          <w:ilvl w:val="3"/>
          <w:numId w:val="3"/>
        </w:numPr>
      </w:pPr>
      <w:r>
        <w:rPr>
          <w:rFonts w:hint="eastAsia"/>
        </w:rPr>
        <w:t>白</w:t>
      </w:r>
    </w:p>
    <w:p w:rsidR="000D1179" w:rsidRDefault="005134A8">
      <w:pPr>
        <w:pStyle w:val="4"/>
        <w:numPr>
          <w:ilvl w:val="3"/>
          <w:numId w:val="3"/>
        </w:numPr>
      </w:pPr>
      <w:r>
        <w:rPr>
          <w:rFonts w:hint="eastAsia"/>
        </w:rPr>
        <w:t>绿</w:t>
      </w:r>
    </w:p>
    <w:p w:rsidR="000D1179" w:rsidRDefault="005134A8">
      <w:pPr>
        <w:pStyle w:val="4"/>
        <w:numPr>
          <w:ilvl w:val="3"/>
          <w:numId w:val="3"/>
        </w:numPr>
      </w:pPr>
      <w:r>
        <w:rPr>
          <w:rFonts w:hint="eastAsia"/>
        </w:rPr>
        <w:t>绿</w:t>
      </w:r>
      <w:r>
        <w:rPr>
          <w:rFonts w:hint="eastAsia"/>
        </w:rPr>
        <w:t>+1</w:t>
      </w:r>
    </w:p>
    <w:p w:rsidR="000D1179" w:rsidRDefault="005134A8">
      <w:pPr>
        <w:pStyle w:val="4"/>
        <w:numPr>
          <w:ilvl w:val="3"/>
          <w:numId w:val="3"/>
        </w:numPr>
      </w:pPr>
      <w:r>
        <w:rPr>
          <w:rFonts w:hint="eastAsia"/>
        </w:rPr>
        <w:t>蓝</w:t>
      </w:r>
    </w:p>
    <w:p w:rsidR="000D1179" w:rsidRDefault="005134A8">
      <w:pPr>
        <w:pStyle w:val="4"/>
        <w:numPr>
          <w:ilvl w:val="3"/>
          <w:numId w:val="3"/>
        </w:numPr>
      </w:pPr>
      <w:r>
        <w:rPr>
          <w:rFonts w:hint="eastAsia"/>
        </w:rPr>
        <w:t>蓝</w:t>
      </w:r>
      <w:r>
        <w:rPr>
          <w:rFonts w:hint="eastAsia"/>
        </w:rPr>
        <w:t>+1</w:t>
      </w:r>
    </w:p>
    <w:p w:rsidR="000D1179" w:rsidRDefault="005134A8">
      <w:pPr>
        <w:pStyle w:val="4"/>
        <w:numPr>
          <w:ilvl w:val="3"/>
          <w:numId w:val="3"/>
        </w:numPr>
      </w:pPr>
      <w:r>
        <w:rPr>
          <w:rFonts w:hint="eastAsia"/>
        </w:rPr>
        <w:t>蓝</w:t>
      </w:r>
      <w:r>
        <w:rPr>
          <w:rFonts w:hint="eastAsia"/>
        </w:rPr>
        <w:t>+2</w:t>
      </w:r>
    </w:p>
    <w:p w:rsidR="000D1179" w:rsidRDefault="005134A8">
      <w:pPr>
        <w:pStyle w:val="4"/>
        <w:numPr>
          <w:ilvl w:val="3"/>
          <w:numId w:val="3"/>
        </w:numPr>
      </w:pPr>
      <w:r>
        <w:rPr>
          <w:rFonts w:hint="eastAsia"/>
        </w:rPr>
        <w:t>紫</w:t>
      </w:r>
    </w:p>
    <w:p w:rsidR="000D1179" w:rsidRDefault="005134A8">
      <w:pPr>
        <w:pStyle w:val="4"/>
        <w:numPr>
          <w:ilvl w:val="3"/>
          <w:numId w:val="3"/>
        </w:numPr>
      </w:pPr>
      <w:r>
        <w:rPr>
          <w:rFonts w:hint="eastAsia"/>
        </w:rPr>
        <w:t>紫</w:t>
      </w:r>
      <w:r>
        <w:rPr>
          <w:rFonts w:hint="eastAsia"/>
        </w:rPr>
        <w:t>+1</w:t>
      </w:r>
    </w:p>
    <w:p w:rsidR="000D1179" w:rsidRDefault="005134A8">
      <w:pPr>
        <w:pStyle w:val="4"/>
        <w:numPr>
          <w:ilvl w:val="3"/>
          <w:numId w:val="3"/>
        </w:numPr>
      </w:pPr>
      <w:r>
        <w:rPr>
          <w:rFonts w:hint="eastAsia"/>
        </w:rPr>
        <w:t>紫</w:t>
      </w:r>
      <w:r>
        <w:rPr>
          <w:rFonts w:hint="eastAsia"/>
        </w:rPr>
        <w:t>+2</w:t>
      </w:r>
    </w:p>
    <w:p w:rsidR="000D1179" w:rsidRDefault="005134A8">
      <w:pPr>
        <w:pStyle w:val="4"/>
        <w:numPr>
          <w:ilvl w:val="3"/>
          <w:numId w:val="3"/>
        </w:numPr>
      </w:pPr>
      <w:r>
        <w:rPr>
          <w:rFonts w:hint="eastAsia"/>
        </w:rPr>
        <w:t>金</w:t>
      </w:r>
    </w:p>
    <w:p w:rsidR="000D1179" w:rsidRDefault="005134A8">
      <w:pPr>
        <w:pStyle w:val="3"/>
      </w:pPr>
      <w:bookmarkStart w:id="15" w:name="_Toc392174637"/>
      <w:r>
        <w:rPr>
          <w:rFonts w:hint="eastAsia"/>
        </w:rPr>
        <w:t>升阶的条件</w:t>
      </w:r>
      <w:bookmarkEnd w:id="15"/>
    </w:p>
    <w:p w:rsidR="000D1179" w:rsidRDefault="005134A8">
      <w:pPr>
        <w:pStyle w:val="4"/>
      </w:pPr>
      <w:r>
        <w:rPr>
          <w:rFonts w:hint="eastAsia"/>
        </w:rPr>
        <w:t>进行升阶操作的角色需先集齐</w:t>
      </w:r>
      <w:r>
        <w:rPr>
          <w:rFonts w:hint="eastAsia"/>
        </w:rPr>
        <w:t>6</w:t>
      </w:r>
      <w:r>
        <w:rPr>
          <w:rFonts w:hint="eastAsia"/>
        </w:rPr>
        <w:t>件装备，即</w:t>
      </w:r>
      <w:r>
        <w:rPr>
          <w:rFonts w:hint="eastAsia"/>
        </w:rPr>
        <w:t>6</w:t>
      </w:r>
      <w:r>
        <w:rPr>
          <w:rFonts w:hint="eastAsia"/>
        </w:rPr>
        <w:t>个装备位都处于</w:t>
      </w:r>
      <w:r>
        <w:rPr>
          <w:rFonts w:hint="eastAsia"/>
          <w:b/>
        </w:rPr>
        <w:t>已装备</w:t>
      </w:r>
      <w:r>
        <w:rPr>
          <w:rFonts w:hint="eastAsia"/>
        </w:rPr>
        <w:t>状态</w:t>
      </w:r>
    </w:p>
    <w:p w:rsidR="000D1179" w:rsidRDefault="005134A8">
      <w:pPr>
        <w:pStyle w:val="4"/>
      </w:pPr>
      <w:r>
        <w:rPr>
          <w:rFonts w:hint="eastAsia"/>
        </w:rPr>
        <w:t>完成角色升阶需消耗一定的游戏币</w:t>
      </w:r>
    </w:p>
    <w:p w:rsidR="000D1179" w:rsidRDefault="005134A8">
      <w:pPr>
        <w:pStyle w:val="3"/>
        <w:ind w:left="1276"/>
      </w:pPr>
      <w:bookmarkStart w:id="16" w:name="_Toc392174638"/>
      <w:r>
        <w:rPr>
          <w:rFonts w:hint="eastAsia"/>
        </w:rPr>
        <w:t>规则</w:t>
      </w:r>
      <w:bookmarkEnd w:id="16"/>
    </w:p>
    <w:p w:rsidR="000D1179" w:rsidRDefault="005134A8">
      <w:pPr>
        <w:pStyle w:val="4"/>
      </w:pPr>
      <w:r>
        <w:rPr>
          <w:rFonts w:hint="eastAsia"/>
        </w:rPr>
        <w:lastRenderedPageBreak/>
        <w:t>角色的初始品阶为白色</w:t>
      </w:r>
    </w:p>
    <w:p w:rsidR="000D1179" w:rsidRDefault="005134A8">
      <w:pPr>
        <w:pStyle w:val="4"/>
      </w:pPr>
      <w:r>
        <w:rPr>
          <w:rFonts w:hint="eastAsia"/>
        </w:rPr>
        <w:t>通过升阶可提升角色的品阶等级</w:t>
      </w:r>
    </w:p>
    <w:p w:rsidR="000D1179" w:rsidRDefault="005134A8">
      <w:pPr>
        <w:pStyle w:val="4"/>
      </w:pPr>
      <w:r>
        <w:rPr>
          <w:rFonts w:hint="eastAsia"/>
        </w:rPr>
        <w:t>提升角色的基础生命、生命成长率、基础攻击、攻击成长率、基础物防、物防成长率、基础法防、法防成长率的数值</w:t>
      </w:r>
    </w:p>
    <w:p w:rsidR="000D1179" w:rsidRDefault="005134A8">
      <w:pPr>
        <w:pStyle w:val="4"/>
      </w:pPr>
      <w:r>
        <w:rPr>
          <w:rFonts w:hint="eastAsia"/>
        </w:rPr>
        <w:t>解锁技能</w:t>
      </w:r>
    </w:p>
    <w:p w:rsidR="000D1179" w:rsidRDefault="005134A8">
      <w:pPr>
        <w:pStyle w:val="5"/>
      </w:pPr>
      <w:r>
        <w:rPr>
          <w:rFonts w:hint="eastAsia"/>
        </w:rPr>
        <w:t>品阶升为绿色时解锁第二个技能</w:t>
      </w:r>
    </w:p>
    <w:p w:rsidR="000D1179" w:rsidRDefault="005134A8">
      <w:pPr>
        <w:pStyle w:val="5"/>
      </w:pPr>
      <w:r>
        <w:rPr>
          <w:rFonts w:hint="eastAsia"/>
        </w:rPr>
        <w:t>品阶升为蓝色时解锁第三个技能</w:t>
      </w:r>
    </w:p>
    <w:p w:rsidR="000D1179" w:rsidRDefault="005134A8">
      <w:pPr>
        <w:pStyle w:val="5"/>
      </w:pPr>
      <w:r>
        <w:rPr>
          <w:rFonts w:hint="eastAsia"/>
        </w:rPr>
        <w:t>品阶升为紫色时解锁第四个技能</w:t>
      </w:r>
    </w:p>
    <w:p w:rsidR="000D1179" w:rsidRDefault="005134A8">
      <w:pPr>
        <w:pStyle w:val="4"/>
      </w:pPr>
      <w:r>
        <w:rPr>
          <w:rFonts w:hint="eastAsia"/>
        </w:rPr>
        <w:t>通过升阶玩法角色的品阶最多提升到【紫</w:t>
      </w:r>
      <w:r>
        <w:rPr>
          <w:rFonts w:hint="eastAsia"/>
        </w:rPr>
        <w:t>+2</w:t>
      </w:r>
      <w:r>
        <w:rPr>
          <w:rFonts w:hint="eastAsia"/>
        </w:rPr>
        <w:t>】，金色品质需通过【角色变异】玩法来提升</w:t>
      </w:r>
    </w:p>
    <w:p w:rsidR="000D1179" w:rsidRDefault="005134A8">
      <w:pPr>
        <w:pStyle w:val="2"/>
      </w:pPr>
      <w:bookmarkStart w:id="17" w:name="_Toc392174639"/>
      <w:r>
        <w:rPr>
          <w:rFonts w:hint="eastAsia"/>
        </w:rPr>
        <w:t>角色进化</w:t>
      </w:r>
      <w:bookmarkEnd w:id="17"/>
    </w:p>
    <w:p w:rsidR="000D1179" w:rsidRDefault="005134A8">
      <w:pPr>
        <w:pStyle w:val="4"/>
      </w:pPr>
      <w:r>
        <w:rPr>
          <w:rFonts w:hint="eastAsia"/>
        </w:rPr>
        <w:t>每个角色都有星级</w:t>
      </w:r>
    </w:p>
    <w:p w:rsidR="000D1179" w:rsidRDefault="005134A8">
      <w:pPr>
        <w:pStyle w:val="4"/>
      </w:pPr>
      <w:r>
        <w:rPr>
          <w:rFonts w:hint="eastAsia"/>
        </w:rPr>
        <w:t>角色的生命、攻击、物防、法防的成长率均随角色星级的提高而提高</w:t>
      </w:r>
    </w:p>
    <w:p w:rsidR="000D1179" w:rsidRDefault="005134A8">
      <w:pPr>
        <w:pStyle w:val="4"/>
      </w:pPr>
      <w:r>
        <w:rPr>
          <w:rFonts w:hint="eastAsia"/>
        </w:rPr>
        <w:t>角色可通过进化来提升星级</w:t>
      </w:r>
    </w:p>
    <w:p w:rsidR="000D1179" w:rsidRDefault="005134A8">
      <w:pPr>
        <w:pStyle w:val="4"/>
      </w:pPr>
      <w:r>
        <w:rPr>
          <w:rFonts w:hint="eastAsia"/>
        </w:rPr>
        <w:t>完成角色进化需消耗一定的召唤石（每个角色的召唤石都是一一对应的）</w:t>
      </w:r>
    </w:p>
    <w:p w:rsidR="000D1179" w:rsidRDefault="005134A8">
      <w:pPr>
        <w:pStyle w:val="4"/>
      </w:pPr>
      <w:r>
        <w:rPr>
          <w:rFonts w:hint="eastAsia"/>
        </w:rPr>
        <w:t>完成角色进化需消耗一定的游戏币</w:t>
      </w:r>
    </w:p>
    <w:p w:rsidR="000D1179" w:rsidRDefault="005134A8">
      <w:pPr>
        <w:pStyle w:val="2"/>
      </w:pPr>
      <w:bookmarkStart w:id="18" w:name="_Toc392174640"/>
      <w:r>
        <w:rPr>
          <w:rFonts w:hint="eastAsia"/>
        </w:rPr>
        <w:t>角色变异</w:t>
      </w:r>
      <w:bookmarkEnd w:id="18"/>
    </w:p>
    <w:p w:rsidR="000D1179" w:rsidRDefault="005134A8">
      <w:pPr>
        <w:pStyle w:val="3"/>
      </w:pPr>
      <w:bookmarkStart w:id="19" w:name="_Toc392174641"/>
      <w:r>
        <w:rPr>
          <w:rFonts w:hint="eastAsia"/>
        </w:rPr>
        <w:t>角色变异的条件</w:t>
      </w:r>
      <w:bookmarkEnd w:id="19"/>
    </w:p>
    <w:p w:rsidR="000D1179" w:rsidRDefault="005134A8">
      <w:pPr>
        <w:pStyle w:val="4"/>
      </w:pPr>
      <w:r>
        <w:rPr>
          <w:rFonts w:hint="eastAsia"/>
        </w:rPr>
        <w:t>只有品阶为【紫</w:t>
      </w:r>
      <w:r>
        <w:rPr>
          <w:rFonts w:hint="eastAsia"/>
        </w:rPr>
        <w:t>+2</w:t>
      </w:r>
      <w:r>
        <w:rPr>
          <w:rFonts w:hint="eastAsia"/>
        </w:rPr>
        <w:t>】</w:t>
      </w:r>
      <w:r w:rsidR="00837224">
        <w:rPr>
          <w:rFonts w:hint="eastAsia"/>
        </w:rPr>
        <w:t>及星级为</w:t>
      </w:r>
      <w:r w:rsidR="00837224">
        <w:rPr>
          <w:rFonts w:hint="eastAsia"/>
        </w:rPr>
        <w:t>6</w:t>
      </w:r>
      <w:r w:rsidR="00837224">
        <w:rPr>
          <w:rFonts w:hint="eastAsia"/>
        </w:rPr>
        <w:t>星</w:t>
      </w:r>
      <w:r>
        <w:rPr>
          <w:rFonts w:hint="eastAsia"/>
        </w:rPr>
        <w:t>的角色才能进行变异</w:t>
      </w:r>
    </w:p>
    <w:p w:rsidR="000D1179" w:rsidRDefault="005134A8">
      <w:pPr>
        <w:pStyle w:val="4"/>
      </w:pPr>
      <w:r>
        <w:rPr>
          <w:rFonts w:hint="eastAsia"/>
        </w:rPr>
        <w:t>进行角色变异需消耗一定的召唤石（每个角色的召唤石都是一一对应的）</w:t>
      </w:r>
    </w:p>
    <w:p w:rsidR="000D1179" w:rsidRDefault="005134A8">
      <w:pPr>
        <w:pStyle w:val="4"/>
      </w:pPr>
      <w:r>
        <w:rPr>
          <w:rFonts w:hint="eastAsia"/>
        </w:rPr>
        <w:t>进行角色变异需消耗一定的游戏币</w:t>
      </w:r>
    </w:p>
    <w:p w:rsidR="008D3FAC" w:rsidRDefault="008D3FAC">
      <w:pPr>
        <w:pStyle w:val="3"/>
      </w:pPr>
      <w:bookmarkStart w:id="20" w:name="_Toc392174642"/>
      <w:r>
        <w:rPr>
          <w:rFonts w:hint="eastAsia"/>
        </w:rPr>
        <w:t>规则</w:t>
      </w:r>
    </w:p>
    <w:p w:rsidR="008D3FAC" w:rsidRDefault="008D3FAC" w:rsidP="008D3FAC">
      <w:pPr>
        <w:pStyle w:val="4"/>
      </w:pPr>
      <w:r>
        <w:rPr>
          <w:rFonts w:hint="eastAsia"/>
        </w:rPr>
        <w:t>若角色的星级为</w:t>
      </w:r>
      <w:r>
        <w:rPr>
          <w:rFonts w:hint="eastAsia"/>
        </w:rPr>
        <w:t>6</w:t>
      </w:r>
      <w:r w:rsidR="00A849D1">
        <w:rPr>
          <w:rFonts w:hint="eastAsia"/>
        </w:rPr>
        <w:t>星，</w:t>
      </w:r>
      <w:r>
        <w:rPr>
          <w:rFonts w:hint="eastAsia"/>
        </w:rPr>
        <w:t>且品阶为紫</w:t>
      </w:r>
      <w:r>
        <w:rPr>
          <w:rFonts w:hint="eastAsia"/>
        </w:rPr>
        <w:t>+2</w:t>
      </w:r>
      <w:r>
        <w:rPr>
          <w:rFonts w:hint="eastAsia"/>
        </w:rPr>
        <w:t>，则此时角色的变异功能开启</w:t>
      </w:r>
    </w:p>
    <w:p w:rsidR="008D3FAC" w:rsidRDefault="008D3FAC" w:rsidP="008D3FAC">
      <w:pPr>
        <w:pStyle w:val="5"/>
      </w:pPr>
      <w:r>
        <w:rPr>
          <w:rFonts w:hint="eastAsia"/>
        </w:rPr>
        <w:t>此时变异可以提升已有技能等级，或使品阶升级为金</w:t>
      </w:r>
      <w:r w:rsidR="00250CC4">
        <w:rPr>
          <w:rFonts w:hint="eastAsia"/>
        </w:rPr>
        <w:t>（当角色品阶提升为金时，自动解锁角色的第五个技能）</w:t>
      </w:r>
    </w:p>
    <w:p w:rsidR="00ED205D" w:rsidRDefault="00ED205D" w:rsidP="00ED205D">
      <w:pPr>
        <w:pStyle w:val="6"/>
      </w:pPr>
      <w:r>
        <w:rPr>
          <w:rFonts w:hint="eastAsia"/>
        </w:rPr>
        <w:t>每次只能提升一个技能的等级</w:t>
      </w:r>
    </w:p>
    <w:p w:rsidR="00ED205D" w:rsidRDefault="00ED205D" w:rsidP="00ED205D">
      <w:pPr>
        <w:pStyle w:val="6"/>
      </w:pPr>
      <w:r>
        <w:rPr>
          <w:rFonts w:hint="eastAsia"/>
        </w:rPr>
        <w:t>每次每个技能只能升一级</w:t>
      </w:r>
    </w:p>
    <w:p w:rsidR="009B554C" w:rsidRDefault="008D3FAC" w:rsidP="009B554C">
      <w:pPr>
        <w:pStyle w:val="5"/>
      </w:pPr>
      <w:r>
        <w:rPr>
          <w:rFonts w:hint="eastAsia"/>
        </w:rPr>
        <w:t>若角色当前的技能等级均已满，则角色品阶自动升为金</w:t>
      </w:r>
    </w:p>
    <w:p w:rsidR="008D3FAC" w:rsidRDefault="008D3FAC" w:rsidP="00F9223B">
      <w:pPr>
        <w:pStyle w:val="4"/>
        <w:spacing w:line="0" w:lineRule="atLeast"/>
      </w:pPr>
      <w:r>
        <w:rPr>
          <w:rFonts w:hint="eastAsia"/>
        </w:rPr>
        <w:t>若角色的星级为</w:t>
      </w:r>
      <w:r>
        <w:rPr>
          <w:rFonts w:hint="eastAsia"/>
        </w:rPr>
        <w:t>6</w:t>
      </w:r>
      <w:r w:rsidR="00A849D1">
        <w:rPr>
          <w:rFonts w:hint="eastAsia"/>
        </w:rPr>
        <w:t>星，</w:t>
      </w:r>
      <w:r>
        <w:rPr>
          <w:rFonts w:hint="eastAsia"/>
        </w:rPr>
        <w:t>且品阶为金</w:t>
      </w:r>
    </w:p>
    <w:p w:rsidR="008D3FAC" w:rsidRDefault="008D3FAC" w:rsidP="00F9223B">
      <w:pPr>
        <w:pStyle w:val="5"/>
        <w:spacing w:line="0" w:lineRule="atLeast"/>
      </w:pPr>
      <w:r>
        <w:rPr>
          <w:rFonts w:hint="eastAsia"/>
        </w:rPr>
        <w:lastRenderedPageBreak/>
        <w:t>此时变异可以提升已有技能等级，或解锁角色的第六或第七个技能</w:t>
      </w:r>
    </w:p>
    <w:p w:rsidR="00C2174C" w:rsidRDefault="00C2174C" w:rsidP="00F9223B">
      <w:pPr>
        <w:pStyle w:val="6"/>
        <w:spacing w:line="0" w:lineRule="atLeast"/>
      </w:pPr>
      <w:r>
        <w:rPr>
          <w:rFonts w:hint="eastAsia"/>
        </w:rPr>
        <w:t>每次只能提升一个技能的等级</w:t>
      </w:r>
    </w:p>
    <w:p w:rsidR="00C2174C" w:rsidRDefault="00C2174C" w:rsidP="00F9223B">
      <w:pPr>
        <w:pStyle w:val="6"/>
        <w:spacing w:line="0" w:lineRule="atLeast"/>
      </w:pPr>
      <w:r>
        <w:rPr>
          <w:rFonts w:hint="eastAsia"/>
        </w:rPr>
        <w:t>每次每个技能只能升一级</w:t>
      </w:r>
    </w:p>
    <w:p w:rsidR="008D3FAC" w:rsidRDefault="008D3FAC" w:rsidP="00F9223B">
      <w:pPr>
        <w:pStyle w:val="5"/>
        <w:spacing w:line="0" w:lineRule="atLeast"/>
      </w:pPr>
      <w:r>
        <w:rPr>
          <w:rFonts w:hint="eastAsia"/>
        </w:rPr>
        <w:t>若角色的第六、第七个技能均已解锁，则提升技能等级</w:t>
      </w:r>
    </w:p>
    <w:p w:rsidR="004C2BC0" w:rsidRDefault="004C2BC0" w:rsidP="00F9223B">
      <w:pPr>
        <w:pStyle w:val="6"/>
        <w:spacing w:line="0" w:lineRule="atLeast"/>
      </w:pPr>
      <w:r>
        <w:rPr>
          <w:rFonts w:hint="eastAsia"/>
        </w:rPr>
        <w:t>每次只能提升一个技能的等级</w:t>
      </w:r>
    </w:p>
    <w:p w:rsidR="004C2BC0" w:rsidRDefault="004C2BC0" w:rsidP="00F9223B">
      <w:pPr>
        <w:pStyle w:val="6"/>
        <w:spacing w:line="0" w:lineRule="atLeast"/>
      </w:pPr>
      <w:r>
        <w:rPr>
          <w:rFonts w:hint="eastAsia"/>
        </w:rPr>
        <w:t>每次每个技能只能升一级</w:t>
      </w:r>
    </w:p>
    <w:p w:rsidR="008D3FAC" w:rsidRDefault="008D3FAC" w:rsidP="00F9223B">
      <w:pPr>
        <w:pStyle w:val="5"/>
        <w:spacing w:line="0" w:lineRule="atLeast"/>
      </w:pPr>
      <w:r>
        <w:rPr>
          <w:rFonts w:hint="eastAsia"/>
        </w:rPr>
        <w:t>若所有技能的等级已满，则随机解锁第六或第七个技能</w:t>
      </w:r>
    </w:p>
    <w:p w:rsidR="008D3FAC" w:rsidRDefault="008D3FAC" w:rsidP="00F9223B">
      <w:pPr>
        <w:pStyle w:val="5"/>
        <w:spacing w:line="0" w:lineRule="atLeast"/>
      </w:pPr>
      <w:r>
        <w:rPr>
          <w:rFonts w:hint="eastAsia"/>
        </w:rPr>
        <w:t>若角色的第六、第七个技能均已解锁、</w:t>
      </w:r>
      <w:r w:rsidR="00E01D44">
        <w:rPr>
          <w:rFonts w:hint="eastAsia"/>
        </w:rPr>
        <w:t>且角色的所有</w:t>
      </w:r>
      <w:r>
        <w:rPr>
          <w:rFonts w:hint="eastAsia"/>
        </w:rPr>
        <w:t>技能等级已满，则变异按钮不显示</w:t>
      </w:r>
    </w:p>
    <w:bookmarkEnd w:id="20"/>
    <w:p w:rsidR="005134A8" w:rsidRPr="007476F9" w:rsidRDefault="005630D7" w:rsidP="00F9223B">
      <w:pPr>
        <w:jc w:val="center"/>
      </w:pPr>
      <w:r>
        <w:rPr>
          <w:noProof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10.25pt;height:282pt;visibility:visible;mso-wrap-style:square">
            <v:imagedata r:id="rId9" o:title=""/>
          </v:shape>
        </w:pict>
      </w:r>
    </w:p>
    <w:p w:rsidR="000D1179" w:rsidRDefault="005134A8">
      <w:pPr>
        <w:pStyle w:val="2"/>
      </w:pPr>
      <w:bookmarkStart w:id="21" w:name="_Toc392174643"/>
      <w:r>
        <w:rPr>
          <w:rFonts w:hint="eastAsia"/>
        </w:rPr>
        <w:lastRenderedPageBreak/>
        <w:t>角色派遣</w:t>
      </w:r>
      <w:bookmarkEnd w:id="21"/>
    </w:p>
    <w:p w:rsidR="000D1179" w:rsidRDefault="005134A8">
      <w:pPr>
        <w:pStyle w:val="4"/>
        <w:rPr>
          <w:b/>
          <w:color w:val="FF0000"/>
        </w:rPr>
      </w:pPr>
      <w:r>
        <w:rPr>
          <w:rFonts w:hint="eastAsia"/>
          <w:b/>
          <w:color w:val="FF0000"/>
        </w:rPr>
        <w:t>该功能待定</w:t>
      </w:r>
    </w:p>
    <w:p w:rsidR="000D1179" w:rsidRDefault="005134A8">
      <w:pPr>
        <w:pStyle w:val="1"/>
      </w:pPr>
      <w:bookmarkStart w:id="22" w:name="_Toc392174644"/>
      <w:r>
        <w:rPr>
          <w:rFonts w:hint="eastAsia"/>
        </w:rPr>
        <w:t>界面拆解</w:t>
      </w:r>
      <w:bookmarkEnd w:id="22"/>
    </w:p>
    <w:p w:rsidR="000D1179" w:rsidRDefault="005630D7">
      <w:pPr>
        <w:jc w:val="center"/>
      </w:pPr>
      <w:r>
        <w:pict>
          <v:shape id="图片 2" o:spid="_x0000_i1026" type="#_x0000_t75" style="width:472.5pt;height:315pt">
            <v:imagedata r:id="rId10" o:title=""/>
            <v:shadow on="t" type="perspective" color="black" opacity="24904f" origin="-.5,-.5" offset="1.0001mm,1.0001mm"/>
          </v:shape>
        </w:pict>
      </w:r>
    </w:p>
    <w:p w:rsidR="000D1179" w:rsidRDefault="005134A8">
      <w:pPr>
        <w:jc w:val="center"/>
        <w:rPr>
          <w:b/>
          <w:bCs/>
          <w:color w:val="3366FF"/>
        </w:rPr>
      </w:pPr>
      <w:r>
        <w:rPr>
          <w:rFonts w:hint="eastAsia"/>
          <w:b/>
          <w:bCs/>
          <w:color w:val="3366FF"/>
        </w:rPr>
        <w:t>上图是玩家每次打开角色界面时的默认布局，细节描述见下文</w:t>
      </w:r>
    </w:p>
    <w:p w:rsidR="000D1179" w:rsidRDefault="005134A8">
      <w:pPr>
        <w:pStyle w:val="2"/>
      </w:pPr>
      <w:bookmarkStart w:id="23" w:name="_Toc392174645"/>
      <w:r>
        <w:rPr>
          <w:rFonts w:hint="eastAsia"/>
        </w:rPr>
        <w:lastRenderedPageBreak/>
        <w:t>界面区块划分</w:t>
      </w:r>
      <w:bookmarkEnd w:id="23"/>
    </w:p>
    <w:p w:rsidR="000D1179" w:rsidRDefault="005630D7">
      <w:pPr>
        <w:jc w:val="center"/>
      </w:pPr>
      <w:r>
        <w:pict>
          <v:shape id="图片 15" o:spid="_x0000_i1027" type="#_x0000_t75" style="width:535.5pt;height:356.25pt">
            <v:imagedata r:id="rId11" o:title=""/>
          </v:shape>
        </w:pict>
      </w:r>
    </w:p>
    <w:p w:rsidR="000D1179" w:rsidRDefault="005134A8">
      <w:pPr>
        <w:jc w:val="center"/>
      </w:pPr>
      <w:r>
        <w:br w:type="page"/>
      </w:r>
    </w:p>
    <w:p w:rsidR="000D1179" w:rsidRDefault="005134A8">
      <w:pPr>
        <w:pStyle w:val="3"/>
      </w:pPr>
      <w:bookmarkStart w:id="24" w:name="_Toc392174646"/>
      <w:r>
        <w:rPr>
          <w:rFonts w:hint="eastAsia"/>
        </w:rPr>
        <w:t>附属信息栏</w:t>
      </w:r>
      <w:bookmarkEnd w:id="24"/>
    </w:p>
    <w:p w:rsidR="000D1179" w:rsidRDefault="005134A8">
      <w:pPr>
        <w:pStyle w:val="4"/>
      </w:pPr>
      <w:r>
        <w:rPr>
          <w:rFonts w:hint="eastAsia"/>
        </w:rPr>
        <w:t>附属信息栏是整个角色界面中一个可变化的界面模块，会随着用户的操作下方的</w:t>
      </w:r>
      <w:r>
        <w:rPr>
          <w:rFonts w:hint="eastAsia"/>
          <w:b/>
          <w:bCs/>
        </w:rPr>
        <w:t>附属信息栏控制器</w:t>
      </w:r>
      <w:r>
        <w:rPr>
          <w:rFonts w:hint="eastAsia"/>
        </w:rPr>
        <w:t>而变换内容，分以下四种</w:t>
      </w:r>
    </w:p>
    <w:p w:rsidR="000D1179" w:rsidRDefault="005134A8">
      <w:pPr>
        <w:pStyle w:val="5"/>
      </w:pPr>
      <w:r>
        <w:rPr>
          <w:rFonts w:hint="eastAsia"/>
          <w:b/>
          <w:bCs/>
        </w:rPr>
        <w:t>角色图鉴·附属信息栏</w:t>
      </w:r>
      <w:r>
        <w:rPr>
          <w:rFonts w:hint="eastAsia"/>
        </w:rPr>
        <w:t>，用于显示角色卡牌的形象、卡牌的边框、职业标识、星级、等级、和角色的名字</w:t>
      </w:r>
    </w:p>
    <w:p w:rsidR="000D1179" w:rsidRDefault="005630D7">
      <w:pPr>
        <w:jc w:val="center"/>
      </w:pPr>
      <w:r>
        <w:pict>
          <v:shape id="图片 24" o:spid="_x0000_i1028" type="#_x0000_t75" style="width:162pt;height:300.75pt">
            <v:imagedata r:id="rId12" o:title=""/>
          </v:shape>
        </w:pict>
      </w:r>
    </w:p>
    <w:p w:rsidR="000D1179" w:rsidRDefault="00F53B66">
      <w:pPr>
        <w:pStyle w:val="6"/>
      </w:pPr>
      <w:r>
        <w:lastRenderedPageBreak/>
        <w:pict>
          <v:shape id="图片 26" o:spid="_x0000_i1029" type="#_x0000_t75" style="width:33.75pt;height:47.25pt">
            <v:imagedata r:id="rId13" o:title=""/>
          </v:shape>
        </w:pict>
      </w:r>
      <w:r w:rsidR="005134A8">
        <w:rPr>
          <w:rFonts w:hint="eastAsia"/>
        </w:rPr>
        <w:t>，角色的职业标识，类型：图片，根据角色的</w:t>
      </w:r>
      <w:del w:id="25" w:author="陈天华" w:date="2014-10-20T18:54:00Z">
        <w:r w:rsidR="005134A8" w:rsidDel="005630D7">
          <w:rPr>
            <w:rFonts w:hint="eastAsia"/>
          </w:rPr>
          <w:delText>站位</w:delText>
        </w:r>
      </w:del>
      <w:ins w:id="26" w:author="陈天华" w:date="2014-10-20T18:54:00Z">
        <w:r w:rsidR="005630D7">
          <w:rPr>
            <w:rFonts w:hint="eastAsia"/>
          </w:rPr>
          <w:t>职业标识</w:t>
        </w:r>
      </w:ins>
      <w:bookmarkStart w:id="27" w:name="_GoBack"/>
      <w:bookmarkEnd w:id="27"/>
      <w:r w:rsidR="005134A8">
        <w:rPr>
          <w:rFonts w:hint="eastAsia"/>
        </w:rPr>
        <w:t>来显示不同的图片</w:t>
      </w:r>
    </w:p>
    <w:p w:rsidR="000D1179" w:rsidRDefault="00F53B66">
      <w:pPr>
        <w:pStyle w:val="6"/>
        <w:ind w:hanging="425"/>
      </w:pPr>
      <w:r>
        <w:pict>
          <v:shape id="图片 28" o:spid="_x0000_i1030" type="#_x0000_t75" style="width:94.5pt;height:20.25pt">
            <v:imagedata r:id="rId14" o:title=""/>
          </v:shape>
        </w:pict>
      </w:r>
      <w:r w:rsidR="005134A8">
        <w:t>角色的星级，类型：图片。星级越高，显示的星数越多，最多</w:t>
      </w:r>
      <w:r w:rsidR="005134A8">
        <w:t>6</w:t>
      </w:r>
      <w:r w:rsidR="005134A8">
        <w:t>颗，显示时分为</w:t>
      </w:r>
      <w:r>
        <w:pict>
          <v:shape id="图片 6" o:spid="_x0000_i1031" type="#_x0000_t75" style="width:21pt;height:25.5pt">
            <v:imagedata r:id="rId15" o:title=""/>
          </v:shape>
        </w:pict>
      </w:r>
      <w:r w:rsidR="005134A8">
        <w:t>和</w:t>
      </w:r>
      <w:r>
        <w:pict>
          <v:shape id="图片 3" o:spid="_x0000_i1032" type="#_x0000_t75" style="width:21pt;height:27.75pt">
            <v:imagedata r:id="rId16" o:title=""/>
          </v:shape>
        </w:pict>
      </w:r>
      <w:r w:rsidR="005134A8">
        <w:t>两种，</w:t>
      </w:r>
      <w:r>
        <w:pict>
          <v:shape id="图片 8" o:spid="_x0000_i1033" type="#_x0000_t75" style="width:21pt;height:25.5pt">
            <v:imagedata r:id="rId15" o:title=""/>
          </v:shape>
        </w:pict>
      </w:r>
      <w:r w:rsidR="005134A8">
        <w:t>表示角色的当前星级，</w:t>
      </w:r>
      <w:r>
        <w:pict>
          <v:shape id="图片 12" o:spid="_x0000_i1034" type="#_x0000_t75" style="width:21pt;height:27.75pt">
            <v:imagedata r:id="rId16" o:title=""/>
          </v:shape>
        </w:pict>
      </w:r>
      <w:r w:rsidR="005134A8">
        <w:t>表示该角色的最大星级</w:t>
      </w:r>
    </w:p>
    <w:p w:rsidR="000D1179" w:rsidRDefault="00F53B66">
      <w:pPr>
        <w:pStyle w:val="6"/>
        <w:ind w:hanging="425"/>
      </w:pPr>
      <w:r>
        <w:pict>
          <v:shape id="图片 29" o:spid="_x0000_i1035" type="#_x0000_t75" style="width:39pt;height:37.5pt">
            <v:imagedata r:id="rId17" o:title=""/>
          </v:shape>
        </w:pict>
      </w:r>
      <w:r w:rsidR="005134A8">
        <w:t>角色的等级，类型：普通显示文本，最大长度</w:t>
      </w:r>
      <w:r w:rsidR="005134A8">
        <w:t>3</w:t>
      </w:r>
      <w:r w:rsidR="005134A8">
        <w:t>个数字</w:t>
      </w:r>
    </w:p>
    <w:p w:rsidR="000D1179" w:rsidRDefault="00F53B66">
      <w:pPr>
        <w:pStyle w:val="6"/>
        <w:ind w:hanging="425"/>
      </w:pPr>
      <w:r>
        <w:pict>
          <v:shape id="图片 27" o:spid="_x0000_i1036" type="#_x0000_t75" style="width:108pt;height:16.5pt">
            <v:imagedata r:id="rId18" o:title=""/>
          </v:shape>
        </w:pict>
      </w:r>
      <w:r w:rsidR="005134A8">
        <w:t>角色的名字，类型：普通显示文本，用于显示每个角色的名字</w:t>
      </w:r>
    </w:p>
    <w:p w:rsidR="000D1179" w:rsidRDefault="00F53B66">
      <w:pPr>
        <w:pStyle w:val="6"/>
        <w:ind w:hanging="425"/>
      </w:pPr>
      <w:r>
        <w:pict>
          <v:shape id="图片 39" o:spid="_x0000_i1037" type="#_x0000_t75" style="width:117pt;height:191.25pt">
            <v:imagedata r:id="rId19" o:title=""/>
          </v:shape>
        </w:pict>
      </w:r>
      <w:r w:rsidR="005134A8">
        <w:t xml:space="preserve"> </w:t>
      </w:r>
      <w:r w:rsidR="005134A8">
        <w:rPr>
          <w:rFonts w:hint="eastAsia"/>
        </w:rPr>
        <w:t>显示</w:t>
      </w:r>
      <w:r w:rsidR="005134A8">
        <w:t>角色的卡牌形象</w:t>
      </w:r>
      <w:r w:rsidR="005134A8">
        <w:rPr>
          <w:rFonts w:hint="eastAsia"/>
        </w:rPr>
        <w:t>，</w:t>
      </w:r>
      <w:r w:rsidR="005134A8">
        <w:t>类型：图片</w:t>
      </w:r>
    </w:p>
    <w:p w:rsidR="000D1179" w:rsidRDefault="00F53B66">
      <w:pPr>
        <w:pStyle w:val="6"/>
        <w:ind w:hanging="425"/>
      </w:pPr>
      <w:r>
        <w:lastRenderedPageBreak/>
        <w:pict>
          <v:shape id="图片 42" o:spid="_x0000_i1038" type="#_x0000_t75" style="width:171pt;height:303pt">
            <v:imagedata r:id="rId20" o:title=""/>
          </v:shape>
        </w:pict>
      </w:r>
      <w:r w:rsidR="005134A8">
        <w:t>卡牌的边框，类型：图片</w:t>
      </w:r>
    </w:p>
    <w:p w:rsidR="000D1179" w:rsidRDefault="005134A8">
      <w:pPr>
        <w:pStyle w:val="7"/>
      </w:pPr>
      <w:r>
        <w:t>根据角色的品阶显示不同颜色的边框</w:t>
      </w:r>
    </w:p>
    <w:p w:rsidR="000D1179" w:rsidRDefault="005134A8">
      <w:pPr>
        <w:pStyle w:val="7"/>
      </w:pPr>
      <w:r>
        <w:t>品阶为白时边框显示为白色或灰色</w:t>
      </w:r>
    </w:p>
    <w:p w:rsidR="000D1179" w:rsidRDefault="005134A8">
      <w:pPr>
        <w:pStyle w:val="7"/>
      </w:pPr>
      <w:r>
        <w:t>品阶为绿、绿</w:t>
      </w:r>
      <w:r>
        <w:t>+1</w:t>
      </w:r>
      <w:r>
        <w:t>时边框显示为绿色</w:t>
      </w:r>
    </w:p>
    <w:p w:rsidR="000D1179" w:rsidRDefault="005134A8">
      <w:pPr>
        <w:pStyle w:val="7"/>
      </w:pPr>
      <w:r>
        <w:t>品阶为蓝、蓝</w:t>
      </w:r>
      <w:r>
        <w:t>+1</w:t>
      </w:r>
      <w:r>
        <w:t>、蓝</w:t>
      </w:r>
      <w:r>
        <w:t>+2</w:t>
      </w:r>
      <w:r>
        <w:t>时边框为蓝色</w:t>
      </w:r>
    </w:p>
    <w:p w:rsidR="000D1179" w:rsidRDefault="005134A8">
      <w:pPr>
        <w:pStyle w:val="7"/>
      </w:pPr>
      <w:r>
        <w:t>品阶为紫、紫</w:t>
      </w:r>
      <w:r>
        <w:t>+1</w:t>
      </w:r>
      <w:r>
        <w:t>、紫</w:t>
      </w:r>
      <w:r>
        <w:t>+2</w:t>
      </w:r>
      <w:r>
        <w:t>时边框为紫色</w:t>
      </w:r>
    </w:p>
    <w:p w:rsidR="000D1179" w:rsidRDefault="005134A8">
      <w:pPr>
        <w:pStyle w:val="7"/>
      </w:pPr>
      <w:r>
        <w:rPr>
          <w:rFonts w:hint="eastAsia"/>
        </w:rPr>
        <w:t>品阶为金色时边框为金色</w:t>
      </w:r>
    </w:p>
    <w:p w:rsidR="000D1179" w:rsidRDefault="005134A8">
      <w:pPr>
        <w:pStyle w:val="5"/>
      </w:pPr>
      <w:r>
        <w:br w:type="page"/>
      </w:r>
      <w:r>
        <w:rPr>
          <w:rFonts w:hint="eastAsia"/>
          <w:b/>
          <w:bCs/>
        </w:rPr>
        <w:lastRenderedPageBreak/>
        <w:t>角色属性·附属信息栏</w:t>
      </w:r>
      <w:r>
        <w:rPr>
          <w:rFonts w:hint="eastAsia"/>
        </w:rPr>
        <w:t>，用于显示当前角色的生命值、生命成长率、攻击值、攻击成长率、物防值、物防成长率、法防值、法防成长率、闪避、暴击及生命恢复速度的具体属性值，</w:t>
      </w:r>
      <w:r>
        <w:rPr>
          <w:rFonts w:hint="eastAsia"/>
          <w:b/>
        </w:rPr>
        <w:t>属性值的类型均为普通显示文本。</w:t>
      </w:r>
    </w:p>
    <w:p w:rsidR="000D1179" w:rsidRDefault="00F53B66">
      <w:pPr>
        <w:jc w:val="center"/>
      </w:pPr>
      <w:r>
        <w:pict>
          <v:shape id="图片 23" o:spid="_x0000_i1039" type="#_x0000_t75" style="width:201.75pt;height:372.75pt">
            <v:imagedata r:id="rId21" o:title=""/>
          </v:shape>
        </w:pict>
      </w:r>
    </w:p>
    <w:p w:rsidR="000D1179" w:rsidRDefault="005134A8">
      <w:pPr>
        <w:pStyle w:val="5"/>
      </w:pPr>
      <w:r>
        <w:rPr>
          <w:rFonts w:hint="eastAsia"/>
          <w:b/>
          <w:bCs/>
        </w:rPr>
        <w:lastRenderedPageBreak/>
        <w:t>角色技能·附属信息栏</w:t>
      </w:r>
      <w:r>
        <w:rPr>
          <w:rFonts w:hint="eastAsia"/>
        </w:rPr>
        <w:t>，用于显示当前角色拥有的技能。</w:t>
      </w:r>
    </w:p>
    <w:p w:rsidR="000D1179" w:rsidRDefault="005630D7">
      <w:pPr>
        <w:jc w:val="center"/>
      </w:pPr>
      <w:r>
        <w:pict>
          <v:shape id="图片 25" o:spid="_x0000_i1040" type="#_x0000_t75" style="width:165pt;height:305.25pt">
            <v:imagedata r:id="rId22" o:title=""/>
          </v:shape>
        </w:pict>
      </w:r>
    </w:p>
    <w:p w:rsidR="000D1179" w:rsidRDefault="00F53B66">
      <w:pPr>
        <w:jc w:val="left"/>
      </w:pPr>
      <w:r>
        <w:pict>
          <v:shape id="图片 43" o:spid="_x0000_i1041" type="#_x0000_t75" style="width:55.5pt;height:55.5pt">
            <v:imagedata r:id="rId23" o:title=""/>
          </v:shape>
        </w:pict>
      </w:r>
      <w:r w:rsidR="005134A8">
        <w:rPr>
          <w:rFonts w:hint="eastAsia"/>
        </w:rPr>
        <w:t>这个是技能图标，每个角色最多可拥有</w:t>
      </w:r>
      <w:r w:rsidR="005134A8">
        <w:rPr>
          <w:rFonts w:hint="eastAsia"/>
        </w:rPr>
        <w:t>7</w:t>
      </w:r>
      <w:r w:rsidR="005134A8">
        <w:rPr>
          <w:rFonts w:hint="eastAsia"/>
        </w:rPr>
        <w:t>个技能，技能图标分为以下两种状态</w:t>
      </w:r>
    </w:p>
    <w:p w:rsidR="000D1179" w:rsidRDefault="005134A8">
      <w:pPr>
        <w:jc w:val="left"/>
      </w:pPr>
      <w:r>
        <w:rPr>
          <w:rFonts w:hint="eastAsia"/>
        </w:rPr>
        <w:lastRenderedPageBreak/>
        <w:t>已解锁状态，</w:t>
      </w:r>
      <w:r w:rsidR="00F53B66">
        <w:pict>
          <v:shape id="图片 44" o:spid="_x0000_i1042" type="#_x0000_t75" style="width:60pt;height:64.5pt">
            <v:imagedata r:id="rId24" o:title=""/>
          </v:shape>
        </w:pict>
      </w:r>
      <w:r>
        <w:rPr>
          <w:rFonts w:hint="eastAsia"/>
        </w:rPr>
        <w:t>，显示技能的图标（类型图片）与技能的等级（类型普通显示文本），此时按住技能图标，则显示技能描述</w:t>
      </w:r>
      <w:r>
        <w:rPr>
          <w:rFonts w:hint="eastAsia"/>
        </w:rPr>
        <w:t>tips</w:t>
      </w:r>
      <w:r>
        <w:rPr>
          <w:rFonts w:hint="eastAsia"/>
        </w:rPr>
        <w:t>，每个角色的第一个技能永远处于解锁状态</w:t>
      </w:r>
    </w:p>
    <w:p w:rsidR="000D1179" w:rsidRDefault="005134A8">
      <w:pPr>
        <w:jc w:val="left"/>
      </w:pPr>
      <w:r>
        <w:rPr>
          <w:rFonts w:hint="eastAsia"/>
        </w:rPr>
        <w:t>未解锁状态，</w:t>
      </w:r>
      <w:r w:rsidR="00F53B66">
        <w:pict>
          <v:shape id="图片 45" o:spid="_x0000_i1043" type="#_x0000_t75" style="width:60pt;height:60pt">
            <v:imagedata r:id="rId25" o:title=""/>
          </v:shape>
        </w:pict>
      </w:r>
      <w:r>
        <w:rPr>
          <w:rFonts w:hint="eastAsia"/>
        </w:rPr>
        <w:t>，显示灰态的技能图标（类型图片），此时按住技能图标，则显示技能的解锁条件的</w:t>
      </w:r>
      <w:r>
        <w:rPr>
          <w:rFonts w:hint="eastAsia"/>
        </w:rPr>
        <w:t>tips</w:t>
      </w:r>
      <w:r>
        <w:rPr>
          <w:rFonts w:hint="eastAsia"/>
        </w:rPr>
        <w:t>，每个角色出生时的二、三、四、五、六、七这六个技能默认处于未解锁状态。</w:t>
      </w:r>
    </w:p>
    <w:p w:rsidR="000D1179" w:rsidRDefault="005134A8">
      <w:pPr>
        <w:pStyle w:val="5"/>
      </w:pPr>
      <w:r>
        <w:rPr>
          <w:rFonts w:hint="eastAsia"/>
          <w:b/>
          <w:bCs/>
        </w:rPr>
        <w:t>角色派遣·附属信息栏</w:t>
      </w:r>
      <w:r>
        <w:rPr>
          <w:rFonts w:hint="eastAsia"/>
        </w:rPr>
        <w:t>，</w:t>
      </w:r>
      <w:r>
        <w:rPr>
          <w:rFonts w:hint="eastAsia"/>
          <w:b/>
          <w:bCs/>
          <w:color w:val="FF0000"/>
        </w:rPr>
        <w:t>具体界面见角色派遣玩法相关文档</w:t>
      </w:r>
    </w:p>
    <w:p w:rsidR="000D1179" w:rsidRDefault="005630D7">
      <w:pPr>
        <w:jc w:val="center"/>
      </w:pPr>
      <w:r>
        <w:lastRenderedPageBreak/>
        <w:pict>
          <v:shape id="图片 47" o:spid="_x0000_i1044" type="#_x0000_t75" style="width:224.25pt;height:415.5pt">
            <v:imagedata r:id="rId26" o:title=""/>
          </v:shape>
        </w:pict>
      </w:r>
    </w:p>
    <w:p w:rsidR="000D1179" w:rsidRDefault="005134A8">
      <w:pPr>
        <w:pStyle w:val="3"/>
      </w:pPr>
      <w:bookmarkStart w:id="28" w:name="_Toc392174647"/>
      <w:r>
        <w:rPr>
          <w:rFonts w:hint="eastAsia"/>
        </w:rPr>
        <w:lastRenderedPageBreak/>
        <w:t>附属信息栏控制器</w:t>
      </w:r>
      <w:bookmarkEnd w:id="28"/>
    </w:p>
    <w:p w:rsidR="000D1179" w:rsidRDefault="005630D7">
      <w:r>
        <w:pict>
          <v:shape id="图片 48" o:spid="_x0000_i1045" type="#_x0000_t75" style="width:260.25pt;height:51pt">
            <v:imagedata r:id="rId27" o:title=""/>
          </v:shape>
        </w:pict>
      </w:r>
      <w:r w:rsidR="005134A8">
        <w:rPr>
          <w:rFonts w:hint="eastAsia"/>
        </w:rPr>
        <w:t>图鉴、属性、技能、派遣这四个是一组</w:t>
      </w:r>
      <w:r w:rsidR="005134A8">
        <w:rPr>
          <w:rFonts w:hint="eastAsia"/>
        </w:rPr>
        <w:t>tabbar</w:t>
      </w:r>
    </w:p>
    <w:p w:rsidR="000D1179" w:rsidRDefault="005134A8">
      <w:pPr>
        <w:rPr>
          <w:b/>
          <w:bCs/>
        </w:rPr>
      </w:pPr>
      <w:r>
        <w:rPr>
          <w:rFonts w:hint="eastAsia"/>
        </w:rPr>
        <w:t>图鉴按钮与</w:t>
      </w:r>
      <w:r>
        <w:rPr>
          <w:rFonts w:hint="eastAsia"/>
          <w:b/>
          <w:bCs/>
        </w:rPr>
        <w:t>角色图鉴·附属信息栏对应，</w:t>
      </w:r>
      <w:r>
        <w:rPr>
          <w:rFonts w:hint="eastAsia"/>
        </w:rPr>
        <w:t>点击图鉴显示</w:t>
      </w:r>
      <w:r>
        <w:rPr>
          <w:rFonts w:hint="eastAsia"/>
          <w:b/>
          <w:bCs/>
        </w:rPr>
        <w:t>角色图鉴·附属信息栏，</w:t>
      </w:r>
    </w:p>
    <w:p w:rsidR="000D1179" w:rsidRDefault="005134A8">
      <w:pPr>
        <w:rPr>
          <w:b/>
          <w:bCs/>
        </w:rPr>
      </w:pPr>
      <w:r>
        <w:rPr>
          <w:rFonts w:hint="eastAsia"/>
        </w:rPr>
        <w:t>属性按钮与</w:t>
      </w:r>
      <w:r>
        <w:rPr>
          <w:rFonts w:hint="eastAsia"/>
          <w:b/>
          <w:bCs/>
        </w:rPr>
        <w:t>角色属性·附属信息栏对应，</w:t>
      </w:r>
      <w:r>
        <w:rPr>
          <w:rFonts w:hint="eastAsia"/>
        </w:rPr>
        <w:t>点击属性显示</w:t>
      </w:r>
      <w:r>
        <w:rPr>
          <w:rFonts w:hint="eastAsia"/>
          <w:b/>
          <w:bCs/>
        </w:rPr>
        <w:t>角色属性·附属信息栏，</w:t>
      </w:r>
    </w:p>
    <w:p w:rsidR="000D1179" w:rsidRDefault="005134A8">
      <w:pPr>
        <w:rPr>
          <w:b/>
          <w:bCs/>
        </w:rPr>
      </w:pPr>
      <w:r>
        <w:rPr>
          <w:rFonts w:hint="eastAsia"/>
        </w:rPr>
        <w:t>技能按钮与</w:t>
      </w:r>
      <w:r>
        <w:rPr>
          <w:rFonts w:hint="eastAsia"/>
          <w:b/>
          <w:bCs/>
        </w:rPr>
        <w:t>角色技能·附属信息栏对应，</w:t>
      </w:r>
      <w:r>
        <w:rPr>
          <w:rFonts w:hint="eastAsia"/>
        </w:rPr>
        <w:t>点击技能显示</w:t>
      </w:r>
      <w:r>
        <w:rPr>
          <w:rFonts w:hint="eastAsia"/>
          <w:b/>
          <w:bCs/>
        </w:rPr>
        <w:t>角色技能·附属信息栏，</w:t>
      </w:r>
    </w:p>
    <w:p w:rsidR="000D1179" w:rsidRDefault="005134A8">
      <w:pPr>
        <w:rPr>
          <w:b/>
          <w:bCs/>
        </w:rPr>
      </w:pPr>
      <w:r>
        <w:rPr>
          <w:rFonts w:hint="eastAsia"/>
        </w:rPr>
        <w:t>派遣按钮与</w:t>
      </w:r>
      <w:r>
        <w:rPr>
          <w:rFonts w:hint="eastAsia"/>
          <w:b/>
          <w:bCs/>
        </w:rPr>
        <w:t>角色派遣·附属信息栏对应，</w:t>
      </w:r>
      <w:r>
        <w:rPr>
          <w:rFonts w:hint="eastAsia"/>
        </w:rPr>
        <w:t>点击派遣显示</w:t>
      </w:r>
      <w:r>
        <w:rPr>
          <w:rFonts w:hint="eastAsia"/>
          <w:b/>
          <w:bCs/>
        </w:rPr>
        <w:t>角色派遣·附属信息栏。</w:t>
      </w:r>
    </w:p>
    <w:p w:rsidR="000D1179" w:rsidRDefault="005134A8">
      <w:pPr>
        <w:rPr>
          <w:b/>
          <w:bCs/>
          <w:color w:val="0000FF"/>
        </w:rPr>
      </w:pPr>
      <w:r>
        <w:rPr>
          <w:rFonts w:hint="eastAsia"/>
          <w:b/>
          <w:bCs/>
          <w:color w:val="0000FF"/>
        </w:rPr>
        <w:t>上方显示哪个附属信息栏，则与之对应的</w:t>
      </w:r>
      <w:r>
        <w:rPr>
          <w:rFonts w:hint="eastAsia"/>
          <w:b/>
          <w:bCs/>
          <w:color w:val="0000FF"/>
        </w:rPr>
        <w:t>tabbar</w:t>
      </w:r>
      <w:r>
        <w:rPr>
          <w:rFonts w:hint="eastAsia"/>
          <w:b/>
          <w:bCs/>
          <w:color w:val="0000FF"/>
        </w:rPr>
        <w:t>按钮高亮显示</w:t>
      </w:r>
    </w:p>
    <w:p w:rsidR="000D1179" w:rsidRDefault="000D1179"/>
    <w:p w:rsidR="000D1179" w:rsidRDefault="005134A8">
      <w:pPr>
        <w:pStyle w:val="3"/>
      </w:pPr>
      <w:bookmarkStart w:id="29" w:name="_Toc392174648"/>
      <w:r>
        <w:rPr>
          <w:rFonts w:hint="eastAsia"/>
        </w:rPr>
        <w:t>角色战力值</w:t>
      </w:r>
      <w:bookmarkEnd w:id="29"/>
    </w:p>
    <w:p w:rsidR="000D1179" w:rsidRDefault="00F53B66">
      <w:r>
        <w:pict>
          <v:shape id="图片 50" o:spid="_x0000_i1046" type="#_x0000_t75" style="width:166.5pt;height:46.5pt">
            <v:imagedata r:id="rId28" o:title=""/>
          </v:shape>
        </w:pict>
      </w:r>
      <w:r w:rsidR="005134A8">
        <w:rPr>
          <w:rFonts w:hint="eastAsia"/>
        </w:rPr>
        <w:t>，类型：普通显示文本，显示角色的战力值</w:t>
      </w:r>
    </w:p>
    <w:p w:rsidR="000D1179" w:rsidRDefault="005134A8">
      <w:pPr>
        <w:pStyle w:val="3"/>
      </w:pPr>
      <w:bookmarkStart w:id="30" w:name="_Toc392174649"/>
      <w:r>
        <w:rPr>
          <w:rFonts w:hint="eastAsia"/>
        </w:rPr>
        <w:t>角色星级</w:t>
      </w:r>
      <w:bookmarkEnd w:id="30"/>
    </w:p>
    <w:p w:rsidR="000D1179" w:rsidRDefault="00F53B66">
      <w:r>
        <w:pict>
          <v:shape id="图片 51" o:spid="_x0000_i1047" type="#_x0000_t75" style="width:189pt;height:46.5pt">
            <v:imagedata r:id="rId29" o:title=""/>
          </v:shape>
        </w:pict>
      </w:r>
      <w:r w:rsidR="005134A8">
        <w:rPr>
          <w:rFonts w:hint="eastAsia"/>
        </w:rPr>
        <w:t>，类型：图片，显示角色的星级，星级越高，显示的星数越多，最多</w:t>
      </w:r>
      <w:r w:rsidR="005134A8">
        <w:rPr>
          <w:rFonts w:hint="eastAsia"/>
        </w:rPr>
        <w:t>6</w:t>
      </w:r>
      <w:r w:rsidR="005134A8">
        <w:rPr>
          <w:rFonts w:hint="eastAsia"/>
        </w:rPr>
        <w:t>颗，显示时分为</w:t>
      </w:r>
      <w:r>
        <w:pict>
          <v:shape id="Picture 22" o:spid="_x0000_i1048" type="#_x0000_t75" style="width:21pt;height:25.5pt">
            <v:imagedata r:id="rId15" o:title=""/>
          </v:shape>
        </w:pict>
      </w:r>
      <w:r w:rsidR="005134A8">
        <w:rPr>
          <w:rFonts w:hint="eastAsia"/>
        </w:rPr>
        <w:t>和</w:t>
      </w:r>
      <w:r>
        <w:pict>
          <v:shape id="Picture 23" o:spid="_x0000_i1049" type="#_x0000_t75" style="width:21pt;height:27.75pt">
            <v:imagedata r:id="rId16" o:title=""/>
          </v:shape>
        </w:pict>
      </w:r>
      <w:r w:rsidR="005134A8">
        <w:rPr>
          <w:rFonts w:hint="eastAsia"/>
        </w:rPr>
        <w:t>两种，</w:t>
      </w:r>
      <w:r>
        <w:pict>
          <v:shape id="Picture 24" o:spid="_x0000_i1050" type="#_x0000_t75" style="width:21pt;height:25.5pt">
            <v:imagedata r:id="rId15" o:title=""/>
          </v:shape>
        </w:pict>
      </w:r>
      <w:r w:rsidR="005134A8">
        <w:rPr>
          <w:rFonts w:hint="eastAsia"/>
        </w:rPr>
        <w:t>表示角色的当前星级，</w:t>
      </w:r>
      <w:r>
        <w:pict>
          <v:shape id="Picture 25" o:spid="_x0000_i1051" type="#_x0000_t75" style="width:21pt;height:27.75pt">
            <v:imagedata r:id="rId16" o:title=""/>
          </v:shape>
        </w:pict>
      </w:r>
      <w:r w:rsidR="005134A8">
        <w:rPr>
          <w:rFonts w:hint="eastAsia"/>
        </w:rPr>
        <w:t>表示该角色的最大星级</w:t>
      </w:r>
    </w:p>
    <w:p w:rsidR="000D1179" w:rsidRDefault="000D1179"/>
    <w:p w:rsidR="000D1179" w:rsidRDefault="005134A8">
      <w:pPr>
        <w:pStyle w:val="3"/>
      </w:pPr>
      <w:bookmarkStart w:id="31" w:name="_Toc392174650"/>
      <w:r>
        <w:rPr>
          <w:rFonts w:hint="eastAsia"/>
        </w:rPr>
        <w:t>角色</w:t>
      </w:r>
      <w:r>
        <w:rPr>
          <w:rFonts w:hint="eastAsia"/>
        </w:rPr>
        <w:t>avatar</w:t>
      </w:r>
      <w:r>
        <w:rPr>
          <w:rFonts w:hint="eastAsia"/>
        </w:rPr>
        <w:t>及装备位</w:t>
      </w:r>
      <w:bookmarkEnd w:id="31"/>
    </w:p>
    <w:p w:rsidR="000D1179" w:rsidRDefault="005134A8">
      <w:pPr>
        <w:pStyle w:val="4"/>
      </w:pPr>
      <w:r>
        <w:rPr>
          <w:rFonts w:hint="eastAsia"/>
        </w:rPr>
        <w:t>装备位，装备位有下列四种状态</w:t>
      </w:r>
    </w:p>
    <w:p w:rsidR="000D1179" w:rsidRDefault="005134A8">
      <w:r>
        <w:br w:type="page"/>
      </w:r>
    </w:p>
    <w:p w:rsidR="000D1179" w:rsidRDefault="005630D7">
      <w:r>
        <w:pict>
          <v:shape id="图片 67" o:spid="_x0000_i1052" type="#_x0000_t75" style="width:67.5pt;height:70.5pt">
            <v:imagedata r:id="rId30" o:title=""/>
          </v:shape>
        </w:pict>
      </w:r>
      <w:r w:rsidR="005134A8">
        <w:rPr>
          <w:rFonts w:hint="eastAsia"/>
        </w:rPr>
        <w:t>，当角色未穿上装备，且玩家的背包内没有所需的装备道具时，装备位如图显示，此时若点击装备位则弹出下图窗口</w:t>
      </w:r>
    </w:p>
    <w:p w:rsidR="000D1179" w:rsidRDefault="005630D7">
      <w:pPr>
        <w:jc w:val="center"/>
      </w:pPr>
      <w:r>
        <w:pict>
          <v:shape id="图片 80" o:spid="_x0000_i1053" type="#_x0000_t75" style="width:226.5pt;height:300pt">
            <v:imagedata r:id="rId31" o:title="无装备" croptop="4628f" cropbottom="5253f" cropleft="20929f" cropright="20929f"/>
          </v:shape>
        </w:pict>
      </w:r>
    </w:p>
    <w:p w:rsidR="000D1179" w:rsidRDefault="005134A8">
      <w:pPr>
        <w:jc w:val="center"/>
      </w:pPr>
      <w:r>
        <w:br w:type="page"/>
      </w:r>
    </w:p>
    <w:p w:rsidR="000D1179" w:rsidRDefault="005630D7">
      <w:r>
        <w:pict>
          <v:shape id="图片 68" o:spid="_x0000_i1054" type="#_x0000_t75" style="width:67.5pt;height:70.5pt">
            <v:imagedata r:id="rId32" o:title=""/>
          </v:shape>
        </w:pict>
      </w:r>
      <w:r w:rsidR="005134A8">
        <w:rPr>
          <w:rFonts w:hint="eastAsia"/>
        </w:rPr>
        <w:t>，当玩家的背包内有所需的装备道具，但角色因等级小于装备等级限制，而尚未装备该道具时，装备位如图显示，此时若点击装备位则弹出下图窗口</w:t>
      </w:r>
    </w:p>
    <w:p w:rsidR="000D1179" w:rsidRDefault="005630D7">
      <w:pPr>
        <w:jc w:val="center"/>
      </w:pPr>
      <w:r>
        <w:pict>
          <v:shape id="图片 81" o:spid="_x0000_i1055" type="#_x0000_t75" style="width:215.25pt;height:285.75pt">
            <v:imagedata r:id="rId33" o:title="未装备" croptop="4753f" cropbottom="5378f" cropleft="21000f" cropright="21000f"/>
          </v:shape>
        </w:pict>
      </w:r>
    </w:p>
    <w:p w:rsidR="000D1179" w:rsidRDefault="005630D7">
      <w:r>
        <w:lastRenderedPageBreak/>
        <w:pict>
          <v:shape id="图片 69" o:spid="_x0000_i1056" type="#_x0000_t75" style="width:67.5pt;height:70.5pt">
            <v:imagedata r:id="rId34" o:title=""/>
          </v:shape>
        </w:pict>
      </w:r>
      <w:r w:rsidR="005134A8">
        <w:rPr>
          <w:rFonts w:hint="eastAsia"/>
        </w:rPr>
        <w:t>，当角色未穿上装备及玩家的背包内没有所需的装备道具，但背包中有足以合成装备道具的材料的时候，装备位如图显示，此时若点击装备位则弹出下图窗口</w:t>
      </w:r>
    </w:p>
    <w:p w:rsidR="000D1179" w:rsidRDefault="005630D7">
      <w:pPr>
        <w:jc w:val="center"/>
      </w:pPr>
      <w:r>
        <w:pict>
          <v:shape id="图片 82" o:spid="_x0000_i1057" type="#_x0000_t75" style="width:234.75pt;height:309pt">
            <v:imagedata r:id="rId35" o:title="可合成" croptop="4878f" cropbottom="5253f" cropleft="20859f" cropright="20929f"/>
          </v:shape>
        </w:pict>
      </w:r>
    </w:p>
    <w:p w:rsidR="000D1179" w:rsidRDefault="005134A8">
      <w:pPr>
        <w:jc w:val="center"/>
      </w:pPr>
      <w:r>
        <w:br w:type="page"/>
      </w:r>
    </w:p>
    <w:p w:rsidR="000D1179" w:rsidRDefault="005630D7">
      <w:r>
        <w:pict>
          <v:shape id="图片 70" o:spid="_x0000_i1058" type="#_x0000_t75" style="width:67.5pt;height:70.5pt">
            <v:imagedata r:id="rId36" o:title=""/>
          </v:shape>
        </w:pict>
      </w:r>
      <w:r w:rsidR="005134A8">
        <w:rPr>
          <w:rFonts w:hint="eastAsia"/>
        </w:rPr>
        <w:t>，当玩家的背包内有所需的装备道具，且角色等级与装备等级限制限制相当，且尚未装备该道具时，装备位如图显示，此时若点击装备位则弹出下图窗口</w:t>
      </w:r>
    </w:p>
    <w:p w:rsidR="000D1179" w:rsidRDefault="005134A8">
      <w:pPr>
        <w:jc w:val="center"/>
      </w:pPr>
      <w:r>
        <w:rPr>
          <w:rFonts w:hint="eastAsia"/>
        </w:rPr>
        <w:object w:dxaOrig="4695" w:dyaOrig="5715">
          <v:shape id="图片 83" o:spid="_x0000_i1059" type="#_x0000_t75" style="width:234.75pt;height:285.75pt" o:ole="">
            <v:imagedata r:id="rId37" o:title="可装备" croptop="4729f" cropbottom="5540f" cropleft="20859f" cropright="21000f"/>
          </v:shape>
          <o:OLEObject Type="Embed" ProgID="Visio.Drawing.11" ShapeID="图片 83" DrawAspect="Content" ObjectID="_1475336419" r:id="rId38"/>
        </w:object>
      </w:r>
    </w:p>
    <w:p w:rsidR="000D1179" w:rsidRDefault="005134A8">
      <w:pPr>
        <w:jc w:val="center"/>
      </w:pPr>
      <w:r>
        <w:br w:type="page"/>
      </w:r>
    </w:p>
    <w:p w:rsidR="000D1179" w:rsidRDefault="005630D7">
      <w:r>
        <w:pict>
          <v:shape id="图片 66" o:spid="_x0000_i1060" type="#_x0000_t75" style="width:67.5pt;height:67.5pt">
            <v:imagedata r:id="rId39" o:title=""/>
          </v:shape>
        </w:pict>
      </w:r>
      <w:r w:rsidR="005134A8">
        <w:rPr>
          <w:rFonts w:hint="eastAsia"/>
        </w:rPr>
        <w:t>，当角色已穿戴了装备时，装备位如图显示，此时若点击装备位则弹出下图窗口</w:t>
      </w:r>
    </w:p>
    <w:p w:rsidR="000D1179" w:rsidRDefault="005630D7">
      <w:pPr>
        <w:jc w:val="center"/>
      </w:pPr>
      <w:r>
        <w:pict>
          <v:shape id="图片 84" o:spid="_x0000_i1061" type="#_x0000_t75" style="width:210.75pt;height:275.25pt">
            <v:imagedata r:id="rId40" o:title="已装备" croptop="5253f" cropbottom="5378f" cropleft="20929f" cropright="20929f"/>
          </v:shape>
        </w:pict>
      </w:r>
    </w:p>
    <w:p w:rsidR="000D1179" w:rsidRDefault="005134A8">
      <w:pPr>
        <w:jc w:val="center"/>
      </w:pPr>
      <w:r>
        <w:br w:type="page"/>
      </w:r>
    </w:p>
    <w:p w:rsidR="000D1179" w:rsidRDefault="005134A8">
      <w:pPr>
        <w:pStyle w:val="4"/>
        <w:ind w:hanging="425"/>
      </w:pPr>
      <w:r>
        <w:rPr>
          <w:rFonts w:hint="eastAsia"/>
        </w:rPr>
        <w:t>角色</w:t>
      </w:r>
      <w:r>
        <w:rPr>
          <w:rFonts w:hint="eastAsia"/>
        </w:rPr>
        <w:t>avatar</w:t>
      </w:r>
    </w:p>
    <w:p w:rsidR="000D1179" w:rsidRDefault="00F53B66">
      <w:r>
        <w:pict>
          <v:shape id="图片 41" o:spid="_x0000_i1062" type="#_x0000_t75" style="width:179.25pt;height:199.5pt">
            <v:imagedata r:id="rId41" o:title=""/>
          </v:shape>
        </w:pict>
      </w:r>
      <w:r w:rsidR="005134A8">
        <w:rPr>
          <w:rFonts w:hint="eastAsia"/>
        </w:rPr>
        <w:t>，该位置用于显示角色的</w:t>
      </w:r>
      <w:r w:rsidR="005134A8">
        <w:rPr>
          <w:rFonts w:hint="eastAsia"/>
        </w:rPr>
        <w:t>avatar</w:t>
      </w:r>
      <w:r w:rsidR="005134A8">
        <w:rPr>
          <w:rFonts w:hint="eastAsia"/>
        </w:rPr>
        <w:t>资源</w:t>
      </w:r>
    </w:p>
    <w:p w:rsidR="000D1179" w:rsidRDefault="005134A8">
      <w:pPr>
        <w:pStyle w:val="4"/>
        <w:ind w:hanging="425"/>
      </w:pPr>
      <w:r>
        <w:rPr>
          <w:rFonts w:hint="eastAsia"/>
        </w:rPr>
        <w:t>升阶按钮</w:t>
      </w:r>
    </w:p>
    <w:p w:rsidR="000D1179" w:rsidRDefault="00F53B66">
      <w:r>
        <w:pict>
          <v:shape id="图片 40" o:spid="_x0000_i1063" type="#_x0000_t75" style="width:75pt;height:75pt">
            <v:imagedata r:id="rId42" o:title=""/>
          </v:shape>
        </w:pict>
      </w:r>
      <w:r w:rsidR="005134A8">
        <w:rPr>
          <w:rFonts w:hint="eastAsia"/>
        </w:rPr>
        <w:t>，这个是角色的升阶按钮，默认为灰色不可点击状态，当角色的</w:t>
      </w:r>
      <w:r w:rsidR="005134A8">
        <w:rPr>
          <w:rFonts w:hint="eastAsia"/>
        </w:rPr>
        <w:t>6</w:t>
      </w:r>
      <w:r w:rsidR="005134A8">
        <w:rPr>
          <w:rFonts w:hint="eastAsia"/>
        </w:rPr>
        <w:t>个装备位均处于【已装备】状态时，可点击，并如右图般突出显示</w:t>
      </w:r>
      <w:r>
        <w:lastRenderedPageBreak/>
        <w:pict>
          <v:shape id="Picture 39" o:spid="_x0000_i1064" type="#_x0000_t75" style="width:75pt;height:75pt">
            <v:imagedata r:id="rId43" o:title=""/>
          </v:shape>
        </w:pict>
      </w:r>
    </w:p>
    <w:p w:rsidR="000D1179" w:rsidRDefault="005630D7">
      <w:r>
        <w:pict>
          <v:shape id="Picture 40" o:spid="_x0000_i1065" type="#_x0000_t75" style="width:426pt;height:210.75pt">
            <v:imagedata r:id="rId44" o:title=""/>
          </v:shape>
        </w:pict>
      </w:r>
      <w:r w:rsidR="005134A8">
        <w:rPr>
          <w:rFonts w:hint="eastAsia"/>
        </w:rPr>
        <w:t>这是角色脚底的</w:t>
      </w:r>
      <w:r w:rsidR="005134A8">
        <w:rPr>
          <w:rFonts w:hint="eastAsia"/>
          <w:b/>
          <w:bCs/>
          <w:color w:val="0000FF"/>
        </w:rPr>
        <w:t>七芒星魔法阵，</w:t>
      </w:r>
      <w:r w:rsidR="005134A8">
        <w:rPr>
          <w:rFonts w:hint="eastAsia"/>
        </w:rPr>
        <w:t>类型为图片，要求：首先</w:t>
      </w:r>
      <w:r w:rsidR="005134A8">
        <w:rPr>
          <w:rFonts w:hint="eastAsia"/>
          <w:color w:val="FF00FF"/>
        </w:rPr>
        <w:t>角色必须站在七芒星的魔法阵中间</w:t>
      </w:r>
      <w:r w:rsidR="005134A8">
        <w:rPr>
          <w:rFonts w:hint="eastAsia"/>
        </w:rPr>
        <w:t>，如图所示</w:t>
      </w:r>
      <w:r w:rsidR="005134A8">
        <w:rPr>
          <w:rFonts w:hint="eastAsia"/>
          <w:b/>
          <w:bCs/>
          <w:color w:val="3366FF"/>
        </w:rPr>
        <w:t>角色的</w:t>
      </w:r>
      <w:r w:rsidR="005134A8">
        <w:rPr>
          <w:rFonts w:hint="eastAsia"/>
          <w:b/>
          <w:bCs/>
          <w:color w:val="3366FF"/>
        </w:rPr>
        <w:t>6</w:t>
      </w:r>
      <w:r w:rsidR="005134A8">
        <w:rPr>
          <w:rFonts w:hint="eastAsia"/>
          <w:b/>
          <w:bCs/>
          <w:color w:val="3366FF"/>
        </w:rPr>
        <w:t>个装备位则位于七芒星左右的</w:t>
      </w:r>
      <w:r w:rsidR="005134A8">
        <w:rPr>
          <w:rFonts w:hint="eastAsia"/>
          <w:b/>
          <w:bCs/>
          <w:color w:val="3366FF"/>
        </w:rPr>
        <w:t>6</w:t>
      </w:r>
      <w:r w:rsidR="005134A8">
        <w:rPr>
          <w:rFonts w:hint="eastAsia"/>
          <w:b/>
          <w:bCs/>
          <w:color w:val="3366FF"/>
        </w:rPr>
        <w:t>个顶点上</w:t>
      </w:r>
      <w:r w:rsidR="005134A8">
        <w:rPr>
          <w:rFonts w:hint="eastAsia"/>
        </w:rPr>
        <w:t>，</w:t>
      </w:r>
      <w:r w:rsidR="005134A8">
        <w:rPr>
          <w:rFonts w:hint="eastAsia"/>
          <w:b/>
          <w:bCs/>
          <w:color w:val="008000"/>
        </w:rPr>
        <w:t>七芒星最下方的那个顶点用于放置升阶按钮</w:t>
      </w:r>
    </w:p>
    <w:p w:rsidR="000D1179" w:rsidRDefault="005134A8">
      <w:pPr>
        <w:pStyle w:val="3"/>
      </w:pPr>
      <w:bookmarkStart w:id="32" w:name="_Toc392174651"/>
      <w:r>
        <w:rPr>
          <w:rFonts w:hint="eastAsia"/>
        </w:rPr>
        <w:t>角色基本信息栏</w:t>
      </w:r>
      <w:bookmarkEnd w:id="32"/>
    </w:p>
    <w:p w:rsidR="000D1179" w:rsidRDefault="005630D7">
      <w:pPr>
        <w:rPr>
          <w:b/>
          <w:bCs/>
        </w:rPr>
      </w:pPr>
      <w:r>
        <w:pict>
          <v:shape id="图片 52" o:spid="_x0000_i1066" type="#_x0000_t75" style="width:251.25pt;height:71.25pt">
            <v:imagedata r:id="rId45" o:title=""/>
          </v:shape>
        </w:pict>
      </w:r>
      <w:r w:rsidR="005134A8">
        <w:rPr>
          <w:rFonts w:hint="eastAsia"/>
          <w:b/>
          <w:bCs/>
        </w:rPr>
        <w:t>由以下几个部分组成</w:t>
      </w:r>
    </w:p>
    <w:p w:rsidR="000D1179" w:rsidRDefault="00F53B66">
      <w:r>
        <w:lastRenderedPageBreak/>
        <w:pict>
          <v:shape id="Picture 42" o:spid="_x0000_i1067" type="#_x0000_t75" style="width:42pt;height:63pt">
            <v:imagedata r:id="rId46" o:title=""/>
          </v:shape>
        </w:pict>
      </w:r>
      <w:r w:rsidR="005134A8">
        <w:rPr>
          <w:rFonts w:hint="eastAsia"/>
        </w:rPr>
        <w:t>职业标识，类型：图片，根据角色站位显示角色的职业标识图标。</w:t>
      </w:r>
    </w:p>
    <w:p w:rsidR="000D1179" w:rsidRDefault="00F53B66">
      <w:r>
        <w:pict>
          <v:shape id="Picture 43" o:spid="_x0000_i1068" type="#_x0000_t75" style="width:49.5pt;height:50.25pt">
            <v:imagedata r:id="rId47" o:title=""/>
          </v:shape>
        </w:pict>
      </w:r>
      <w:r w:rsidR="005134A8">
        <w:rPr>
          <w:rFonts w:hint="eastAsia"/>
        </w:rPr>
        <w:t>，角色等级，类型：普通显示文本。显示当前角色的等级</w:t>
      </w:r>
    </w:p>
    <w:p w:rsidR="000D1179" w:rsidRDefault="00F53B66">
      <w:r>
        <w:pict>
          <v:shape id="Picture 44" o:spid="_x0000_i1069" type="#_x0000_t75" style="width:193.5pt;height:30pt">
            <v:imagedata r:id="rId48" o:title=""/>
          </v:shape>
        </w:pict>
      </w:r>
      <w:r w:rsidR="005134A8">
        <w:rPr>
          <w:rFonts w:hint="eastAsia"/>
        </w:rPr>
        <w:t>，角色经验条，类型：进度条及普通显示文本，用于显示角色当前有多少经验，升到下一级需要多少经验，当前经验占所需经验的百分比是多少（用进度条来体现）</w:t>
      </w:r>
    </w:p>
    <w:p w:rsidR="000D1179" w:rsidRDefault="005630D7">
      <w:r>
        <w:pict>
          <v:shape id="图片 49" o:spid="_x0000_i1070" type="#_x0000_t75" style="width:213.75pt;height:41.25pt">
            <v:imagedata r:id="rId49" o:title=""/>
          </v:shape>
        </w:pict>
      </w:r>
      <w:r w:rsidR="005134A8">
        <w:rPr>
          <w:rFonts w:hint="eastAsia"/>
        </w:rPr>
        <w:t>，角色名称，类型：普通显示文本，要求：随角色的品质变化而改变角色名称的颜色，即品质为白时为白色，即品质为绿时为绿色，即品质为蓝时为蓝色，即品质为紫时为紫色，即品质为金时为金色。</w:t>
      </w:r>
    </w:p>
    <w:p w:rsidR="000D1179" w:rsidRDefault="005134A8">
      <w:pPr>
        <w:pStyle w:val="3"/>
      </w:pPr>
      <w:bookmarkStart w:id="33" w:name="_Toc392174652"/>
      <w:r>
        <w:rPr>
          <w:rFonts w:hint="eastAsia"/>
        </w:rPr>
        <w:t>角色进化操作区</w:t>
      </w:r>
      <w:bookmarkEnd w:id="33"/>
    </w:p>
    <w:p w:rsidR="00837224" w:rsidRDefault="005134A8">
      <w:pPr>
        <w:pStyle w:val="4"/>
      </w:pPr>
      <w:r>
        <w:rPr>
          <w:rFonts w:hint="eastAsia"/>
        </w:rPr>
        <w:t>该区域由角色进化按钮</w:t>
      </w:r>
      <w:r w:rsidR="00837224">
        <w:rPr>
          <w:rFonts w:hint="eastAsia"/>
        </w:rPr>
        <w:t>、</w:t>
      </w:r>
      <w:r>
        <w:rPr>
          <w:rFonts w:hint="eastAsia"/>
        </w:rPr>
        <w:t>角色召唤石收集进度这</w:t>
      </w:r>
      <w:r w:rsidR="00B86762">
        <w:rPr>
          <w:rFonts w:hint="eastAsia"/>
        </w:rPr>
        <w:t>2</w:t>
      </w:r>
      <w:r>
        <w:rPr>
          <w:rFonts w:hint="eastAsia"/>
        </w:rPr>
        <w:t>种样式组成</w:t>
      </w:r>
    </w:p>
    <w:p w:rsidR="00B86762" w:rsidRDefault="00B86762" w:rsidP="00837224">
      <w:pPr>
        <w:pStyle w:val="5"/>
      </w:pPr>
      <w:r>
        <w:rPr>
          <w:rFonts w:hint="eastAsia"/>
        </w:rPr>
        <w:t>角色星级</w:t>
      </w:r>
      <w:r w:rsidR="005D011E">
        <w:rPr>
          <w:rFonts w:hint="eastAsia"/>
        </w:rPr>
        <w:t>小于</w:t>
      </w:r>
      <w:r w:rsidR="005D011E">
        <w:rPr>
          <w:rFonts w:hint="eastAsia"/>
        </w:rPr>
        <w:t>6</w:t>
      </w:r>
      <w:r w:rsidR="005D011E">
        <w:rPr>
          <w:rFonts w:hint="eastAsia"/>
        </w:rPr>
        <w:t>级时</w:t>
      </w:r>
    </w:p>
    <w:p w:rsidR="00837224" w:rsidRDefault="00B86762" w:rsidP="00B86762">
      <w:pPr>
        <w:pStyle w:val="6"/>
      </w:pPr>
      <w:r>
        <w:rPr>
          <w:rFonts w:hint="eastAsia"/>
        </w:rPr>
        <w:t>如</w:t>
      </w:r>
      <w:r w:rsidR="005134A8">
        <w:rPr>
          <w:rFonts w:hint="eastAsia"/>
        </w:rPr>
        <w:t>玩家拥有的角色召唤石≥完成进化所需的召唤石的时候，该区域显示角色进化按钮</w:t>
      </w:r>
    </w:p>
    <w:p w:rsidR="000D1179" w:rsidRDefault="005134A8" w:rsidP="00B86762">
      <w:pPr>
        <w:pStyle w:val="6"/>
      </w:pPr>
      <w:r>
        <w:rPr>
          <w:rFonts w:hint="eastAsia"/>
        </w:rPr>
        <w:t>反之则显示角色召唤石收集进度。</w:t>
      </w:r>
    </w:p>
    <w:p w:rsidR="00B86762" w:rsidRDefault="00B86762" w:rsidP="00B86762">
      <w:pPr>
        <w:pStyle w:val="5"/>
      </w:pPr>
      <w:r>
        <w:rPr>
          <w:rFonts w:hint="eastAsia"/>
        </w:rPr>
        <w:t>角色星级</w:t>
      </w:r>
      <w:r w:rsidR="005D011E">
        <w:rPr>
          <w:rFonts w:hint="eastAsia"/>
        </w:rPr>
        <w:t>为</w:t>
      </w:r>
      <w:r>
        <w:rPr>
          <w:rFonts w:hint="eastAsia"/>
        </w:rPr>
        <w:t>6</w:t>
      </w:r>
      <w:r w:rsidR="005D011E">
        <w:rPr>
          <w:rFonts w:hint="eastAsia"/>
        </w:rPr>
        <w:t>级时</w:t>
      </w:r>
      <w:r>
        <w:rPr>
          <w:rFonts w:hint="eastAsia"/>
        </w:rPr>
        <w:t>且角色品阶≥紫</w:t>
      </w:r>
      <w:r>
        <w:rPr>
          <w:rFonts w:hint="eastAsia"/>
        </w:rPr>
        <w:t>+2</w:t>
      </w:r>
      <w:r>
        <w:rPr>
          <w:rFonts w:hint="eastAsia"/>
        </w:rPr>
        <w:t>时</w:t>
      </w:r>
    </w:p>
    <w:p w:rsidR="000A507C" w:rsidRDefault="000A507C" w:rsidP="000A507C">
      <w:pPr>
        <w:pStyle w:val="6"/>
      </w:pPr>
      <w:r>
        <w:rPr>
          <w:rFonts w:hint="eastAsia"/>
        </w:rPr>
        <w:t>如玩家拥有的角色召唤石≥变异所需的召唤石的时候，该区域显示变异按钮</w:t>
      </w:r>
    </w:p>
    <w:p w:rsidR="000A507C" w:rsidRDefault="000A507C" w:rsidP="000A507C">
      <w:pPr>
        <w:pStyle w:val="6"/>
      </w:pPr>
      <w:r>
        <w:rPr>
          <w:rFonts w:hint="eastAsia"/>
        </w:rPr>
        <w:t>反之则显示角色变异所需召唤石的收集进度。</w:t>
      </w:r>
    </w:p>
    <w:p w:rsidR="005D011E" w:rsidRDefault="005D011E" w:rsidP="005D011E">
      <w:pPr>
        <w:pStyle w:val="5"/>
      </w:pPr>
      <w:r>
        <w:rPr>
          <w:rFonts w:hint="eastAsia"/>
        </w:rPr>
        <w:t>角色星级为</w:t>
      </w:r>
      <w:r>
        <w:rPr>
          <w:rFonts w:hint="eastAsia"/>
        </w:rPr>
        <w:t>6</w:t>
      </w:r>
      <w:r>
        <w:rPr>
          <w:rFonts w:hint="eastAsia"/>
        </w:rPr>
        <w:t>级时</w:t>
      </w:r>
    </w:p>
    <w:p w:rsidR="005D011E" w:rsidRDefault="0071050C" w:rsidP="00F431D3">
      <w:pPr>
        <w:pStyle w:val="6"/>
      </w:pPr>
      <w:r>
        <w:rPr>
          <w:rFonts w:hint="eastAsia"/>
        </w:rPr>
        <w:lastRenderedPageBreak/>
        <w:t>如玩家的品阶小于紫</w:t>
      </w:r>
      <w:r>
        <w:rPr>
          <w:rFonts w:hint="eastAsia"/>
        </w:rPr>
        <w:t>+2</w:t>
      </w:r>
      <w:r>
        <w:rPr>
          <w:rFonts w:hint="eastAsia"/>
        </w:rPr>
        <w:t>时，如右图显示</w:t>
      </w:r>
      <w:r w:rsidR="005630D7">
        <w:rPr>
          <w:noProof/>
        </w:rPr>
        <w:pict>
          <v:shape id="图片 1" o:spid="_x0000_i1071" type="#_x0000_t75" style="width:216.75pt;height:63.75pt;visibility:visible;mso-wrap-style:square">
            <v:imagedata r:id="rId50" o:title=""/>
          </v:shape>
        </w:pict>
      </w:r>
      <w:r w:rsidR="00F431D3">
        <w:rPr>
          <w:rFonts w:hint="eastAsia"/>
          <w:noProof/>
        </w:rPr>
        <w:t>，底下那个灰掉的那个是变异按钮</w:t>
      </w:r>
    </w:p>
    <w:p w:rsidR="000D1179" w:rsidRDefault="00F53B66">
      <w:r>
        <w:pict>
          <v:shape id="Picture 46" o:spid="_x0000_i1072" type="#_x0000_t75" style="width:109.5pt;height:52.5pt">
            <v:imagedata r:id="rId51" o:title=""/>
          </v:shape>
        </w:pict>
      </w:r>
      <w:r w:rsidR="005134A8">
        <w:rPr>
          <w:rFonts w:hint="eastAsia"/>
        </w:rPr>
        <w:t>，</w:t>
      </w:r>
      <w:r w:rsidR="005134A8">
        <w:rPr>
          <w:rFonts w:hint="eastAsia"/>
          <w:b/>
          <w:bCs/>
        </w:rPr>
        <w:t>角色进化按钮</w:t>
      </w:r>
      <w:r w:rsidR="005134A8">
        <w:rPr>
          <w:rFonts w:hint="eastAsia"/>
        </w:rPr>
        <w:t>，类型：按钮。用于进行角色进化操作</w:t>
      </w:r>
    </w:p>
    <w:p w:rsidR="000D1179" w:rsidRDefault="00F53B66">
      <w:r>
        <w:pict>
          <v:shape id="图片 54" o:spid="_x0000_i1073" type="#_x0000_t75" style="width:198pt;height:52.5pt">
            <v:imagedata r:id="rId52" o:title=""/>
          </v:shape>
        </w:pict>
      </w:r>
      <w:r w:rsidR="005134A8">
        <w:rPr>
          <w:rFonts w:hint="eastAsia"/>
        </w:rPr>
        <w:t>，</w:t>
      </w:r>
      <w:r w:rsidR="005134A8">
        <w:rPr>
          <w:rFonts w:hint="eastAsia"/>
          <w:b/>
          <w:bCs/>
        </w:rPr>
        <w:t>角色召唤石收集进度</w:t>
      </w:r>
      <w:r w:rsidR="005134A8">
        <w:rPr>
          <w:rFonts w:hint="eastAsia"/>
        </w:rPr>
        <w:t>，由下列组件构成</w:t>
      </w:r>
    </w:p>
    <w:p w:rsidR="000D1179" w:rsidRDefault="00F53B66">
      <w:r>
        <w:pict>
          <v:shape id="图片框 1058" o:spid="_x0000_i1074" type="#_x0000_t75" style="width:57pt;height:57pt">
            <v:imagedata r:id="rId53" o:title=""/>
          </v:shape>
        </w:pict>
      </w:r>
      <w:r w:rsidR="005134A8">
        <w:t>，类型：按钮。点击后弹出召唤石获得途径窗口</w:t>
      </w:r>
    </w:p>
    <w:p w:rsidR="000D1179" w:rsidRDefault="00F53B66">
      <w:r>
        <w:pict>
          <v:shape id="图片框 1059" o:spid="_x0000_i1075" type="#_x0000_t75" style="width:31.5pt;height:27.75pt">
            <v:imagedata r:id="rId54" o:title=""/>
          </v:shape>
        </w:pict>
      </w:r>
      <w:r w:rsidR="005134A8">
        <w:t>类型：图片。显示召唤石的通用图标</w:t>
      </w:r>
    </w:p>
    <w:p w:rsidR="000D1179" w:rsidRDefault="00F53B66">
      <w:r>
        <w:pict>
          <v:shape id="图片框 1060" o:spid="_x0000_i1076" type="#_x0000_t75" style="width:132.75pt;height:37.5pt">
            <v:imagedata r:id="rId55" o:title=""/>
          </v:shape>
        </w:pict>
      </w:r>
      <w:r w:rsidR="005134A8">
        <w:t xml:space="preserve"> </w:t>
      </w:r>
      <w:r w:rsidR="005134A8">
        <w:t>类型：进度条</w:t>
      </w:r>
      <w:r w:rsidR="005134A8">
        <w:rPr>
          <w:rFonts w:hint="eastAsia"/>
        </w:rPr>
        <w:t>及普通显示文本</w:t>
      </w:r>
      <w:r w:rsidR="005134A8">
        <w:t>。</w:t>
      </w:r>
      <w:r w:rsidR="005134A8">
        <w:t xml:space="preserve"> </w:t>
      </w:r>
      <w:r w:rsidR="005134A8">
        <w:rPr>
          <w:rFonts w:hint="eastAsia"/>
        </w:rPr>
        <w:t>进度条用于</w:t>
      </w:r>
      <w:r w:rsidR="005134A8">
        <w:t>显示召唤石的收集进度</w:t>
      </w:r>
      <w:r w:rsidR="005134A8">
        <w:rPr>
          <w:rFonts w:hint="eastAsia"/>
        </w:rPr>
        <w:t>，</w:t>
      </w:r>
      <w:r w:rsidR="005134A8">
        <w:rPr>
          <w:rFonts w:hint="eastAsia"/>
        </w:rPr>
        <w:t>10</w:t>
      </w:r>
      <w:r w:rsidR="005134A8">
        <w:rPr>
          <w:rFonts w:hint="eastAsia"/>
        </w:rPr>
        <w:t>表示玩家现在拥有的召唤石数量，</w:t>
      </w:r>
      <w:r w:rsidR="005134A8">
        <w:rPr>
          <w:rFonts w:hint="eastAsia"/>
        </w:rPr>
        <w:t>34</w:t>
      </w:r>
      <w:r w:rsidR="005134A8">
        <w:rPr>
          <w:rFonts w:hint="eastAsia"/>
        </w:rPr>
        <w:t>表示完成进化所需的召唤石数量。若玩家现有召唤石数量小于所需召唤石数量，则现有召唤石数量需以红色显示。</w:t>
      </w:r>
    </w:p>
    <w:p w:rsidR="000D1179" w:rsidRDefault="000D1179"/>
    <w:p w:rsidR="000D1179" w:rsidRDefault="005134A8">
      <w:pPr>
        <w:pStyle w:val="3"/>
      </w:pPr>
      <w:bookmarkStart w:id="34" w:name="_Toc392174653"/>
      <w:r>
        <w:rPr>
          <w:rFonts w:hint="eastAsia"/>
        </w:rPr>
        <w:t>返回按钮</w:t>
      </w:r>
      <w:bookmarkEnd w:id="34"/>
    </w:p>
    <w:p w:rsidR="000D1179" w:rsidRDefault="005134A8">
      <w:pPr>
        <w:pStyle w:val="4"/>
      </w:pPr>
      <w:r>
        <w:rPr>
          <w:rFonts w:hint="eastAsia"/>
        </w:rPr>
        <w:t>类型：按钮，点后返回上级界面</w:t>
      </w:r>
    </w:p>
    <w:p w:rsidR="000D1179" w:rsidRDefault="005134A8">
      <w:pPr>
        <w:pStyle w:val="1"/>
      </w:pPr>
      <w:bookmarkStart w:id="35" w:name="_Toc392174654"/>
      <w:r>
        <w:rPr>
          <w:rFonts w:hint="eastAsia"/>
        </w:rPr>
        <w:lastRenderedPageBreak/>
        <w:t>操作说明</w:t>
      </w:r>
      <w:bookmarkEnd w:id="35"/>
    </w:p>
    <w:p w:rsidR="000D1179" w:rsidRDefault="005134A8">
      <w:pPr>
        <w:pStyle w:val="2"/>
      </w:pPr>
      <w:bookmarkStart w:id="36" w:name="_Toc392174655"/>
      <w:r>
        <w:rPr>
          <w:rFonts w:hint="eastAsia"/>
        </w:rPr>
        <w:t>角色换装</w:t>
      </w:r>
      <w:bookmarkEnd w:id="36"/>
    </w:p>
    <w:p w:rsidR="000D1179" w:rsidRDefault="005134A8">
      <w:pPr>
        <w:pStyle w:val="3"/>
        <w:ind w:hanging="425"/>
      </w:pPr>
      <w:r>
        <w:rPr>
          <w:rFonts w:hint="eastAsia"/>
        </w:rPr>
        <w:t>换装的操作</w:t>
      </w:r>
    </w:p>
    <w:p w:rsidR="000D1179" w:rsidRDefault="005134A8">
      <w:r>
        <w:rPr>
          <w:rFonts w:hint="eastAsia"/>
        </w:rPr>
        <w:t>当用户点击装备位时会弹出装备信息弹窗，装备弹需包含下列元素：</w:t>
      </w:r>
    </w:p>
    <w:p w:rsidR="000D1179" w:rsidRDefault="00F53B66">
      <w:r>
        <w:pict>
          <v:shape id="图片 71" o:spid="_x0000_i1077" type="#_x0000_t75" style="width:126.75pt;height:21pt">
            <v:imagedata r:id="rId56" o:title=""/>
          </v:shape>
        </w:pict>
      </w:r>
      <w:r w:rsidR="005134A8">
        <w:rPr>
          <w:rFonts w:hint="eastAsia"/>
        </w:rPr>
        <w:t>装备的名字，最大长度</w:t>
      </w:r>
      <w:r w:rsidR="005134A8">
        <w:rPr>
          <w:rFonts w:hint="eastAsia"/>
        </w:rPr>
        <w:t>8</w:t>
      </w:r>
      <w:r w:rsidR="005134A8">
        <w:rPr>
          <w:rFonts w:hint="eastAsia"/>
        </w:rPr>
        <w:t>个汉字，类型：普通显示文本</w:t>
      </w:r>
    </w:p>
    <w:p w:rsidR="000D1179" w:rsidRDefault="00F53B66">
      <w:r>
        <w:pict>
          <v:shape id="图片 72" o:spid="_x0000_i1078" type="#_x0000_t75" style="width:37.5pt;height:36pt">
            <v:imagedata r:id="rId57" o:title=""/>
          </v:shape>
        </w:pict>
      </w:r>
      <w:r w:rsidR="005134A8">
        <w:rPr>
          <w:rFonts w:hint="eastAsia"/>
        </w:rPr>
        <w:t>显示装备道具的图标</w:t>
      </w:r>
      <w:r>
        <w:pict>
          <v:shape id="图片 73" o:spid="_x0000_i1079" type="#_x0000_t75" style="width:53.25pt;height:21.75pt">
            <v:imagedata r:id="rId58" o:title=""/>
          </v:shape>
        </w:pict>
      </w:r>
      <w:r w:rsidR="005134A8">
        <w:rPr>
          <w:rFonts w:hint="eastAsia"/>
        </w:rPr>
        <w:t>显示当前玩家背包里所拥有的装备数量</w:t>
      </w:r>
    </w:p>
    <w:p w:rsidR="000D1179" w:rsidRDefault="00F53B66">
      <w:r>
        <w:pict>
          <v:shape id="图片 74" o:spid="_x0000_i1080" type="#_x0000_t75" style="width:108pt;height:68.25pt">
            <v:imagedata r:id="rId59" o:title=""/>
          </v:shape>
        </w:pict>
      </w:r>
      <w:r w:rsidR="005134A8">
        <w:rPr>
          <w:rFonts w:hint="eastAsia"/>
        </w:rPr>
        <w:t>显示装备能为角色增加哪些属性及每个属性加多少值，一件装备最多同时加五种属性，类型：普通显示文本</w:t>
      </w:r>
      <w:r>
        <w:pict>
          <v:shape id="图片 75" o:spid="_x0000_i1081" type="#_x0000_t75" style="width:120.75pt;height:37.5pt">
            <v:imagedata r:id="rId60" o:title=""/>
          </v:shape>
        </w:pict>
      </w:r>
      <w:r w:rsidR="005134A8">
        <w:rPr>
          <w:rFonts w:hint="eastAsia"/>
        </w:rPr>
        <w:t>显示装备的描述文本，类型：普通显示文本</w:t>
      </w:r>
    </w:p>
    <w:p w:rsidR="000D1179" w:rsidRDefault="00F53B66">
      <w:r>
        <w:pict>
          <v:shape id="图片 76" o:spid="_x0000_i1082" type="#_x0000_t75" style="width:114.75pt;height:15pt">
            <v:imagedata r:id="rId61" o:title=""/>
          </v:shape>
        </w:pict>
      </w:r>
      <w:r w:rsidR="005134A8">
        <w:rPr>
          <w:rFonts w:hint="eastAsia"/>
        </w:rPr>
        <w:t>装备的装备限制提示信息，具体怎么显示见下文，类型：普通显示文本</w:t>
      </w:r>
      <w:r>
        <w:pict>
          <v:shape id="图片 77" o:spid="_x0000_i1083" type="#_x0000_t75" style="width:104.25pt;height:21pt">
            <v:imagedata r:id="rId62" o:title=""/>
          </v:shape>
        </w:pict>
      </w:r>
      <w:r w:rsidR="005134A8">
        <w:rPr>
          <w:rFonts w:hint="eastAsia"/>
        </w:rPr>
        <w:t>操作按钮，详见下文</w:t>
      </w:r>
    </w:p>
    <w:p w:rsidR="000D1179" w:rsidRDefault="000D1179"/>
    <w:p w:rsidR="000D1179" w:rsidRDefault="005630D7">
      <w:r>
        <w:lastRenderedPageBreak/>
        <w:pict>
          <v:shape id="_x0000_i1084" type="#_x0000_t75" style="width:125.25pt;height:214.5pt">
            <v:imagedata r:id="rId63" o:title=""/>
          </v:shape>
        </w:pict>
      </w:r>
    </w:p>
    <w:p w:rsidR="000D1179" w:rsidRDefault="000D1179"/>
    <w:p w:rsidR="000D1179" w:rsidRDefault="000D1179"/>
    <w:p w:rsidR="000D1179" w:rsidRDefault="005630D7">
      <w:r>
        <w:pict>
          <v:shape id="Picture 51" o:spid="_x0000_i1085" type="#_x0000_t75" style="width:67.5pt;height:70.5pt">
            <v:imagedata r:id="rId30" o:title=""/>
          </v:shape>
        </w:pict>
      </w:r>
      <w:r w:rsidR="005134A8">
        <w:rPr>
          <w:rFonts w:hint="eastAsia"/>
        </w:rPr>
        <w:t>，当角色未穿上装备，且玩家的背包内没有所需的装备道具时，装备位如图显示，此时若点击装备位则弹出装备信息弹窗，文字、布局如下显示</w:t>
      </w:r>
    </w:p>
    <w:p w:rsidR="000D1179" w:rsidRDefault="005630D7">
      <w:pPr>
        <w:jc w:val="left"/>
      </w:pPr>
      <w:r>
        <w:lastRenderedPageBreak/>
        <w:pict>
          <v:shape id="Picture 52" o:spid="_x0000_i1086" type="#_x0000_t75" style="width:226.5pt;height:300pt">
            <v:imagedata r:id="rId31" o:title="无装备" croptop="4628f" cropbottom="5253f" cropleft="20929f" cropright="20929f"/>
          </v:shape>
        </w:pict>
      </w:r>
      <w:r w:rsidR="005134A8">
        <w:rPr>
          <w:rFonts w:hint="eastAsia"/>
        </w:rPr>
        <w:t>，在该弹窗上点击合成公式按钮则弹出装备合成窗口</w:t>
      </w:r>
    </w:p>
    <w:p w:rsidR="000D1179" w:rsidRDefault="005134A8">
      <w:pPr>
        <w:jc w:val="center"/>
      </w:pPr>
      <w:r>
        <w:br w:type="page"/>
      </w:r>
    </w:p>
    <w:p w:rsidR="000D1179" w:rsidRDefault="005630D7">
      <w:r>
        <w:pict>
          <v:shape id="Picture 53" o:spid="_x0000_i1087" type="#_x0000_t75" style="width:67.5pt;height:70.5pt">
            <v:imagedata r:id="rId32" o:title=""/>
          </v:shape>
        </w:pict>
      </w:r>
      <w:r w:rsidR="005134A8">
        <w:rPr>
          <w:rFonts w:hint="eastAsia"/>
        </w:rPr>
        <w:t>，当玩家的背包内有所需的装备道具，但角色因等级小于装备等级限制，而尚未装备该道具时，装备位如图显示，此时若点击装备位则弹出装备信息弹窗，文字、布局如下显示</w:t>
      </w:r>
    </w:p>
    <w:p w:rsidR="000D1179" w:rsidRDefault="005630D7">
      <w:pPr>
        <w:jc w:val="left"/>
      </w:pPr>
      <w:r>
        <w:pict>
          <v:shape id="Picture 54" o:spid="_x0000_i1088" type="#_x0000_t75" style="width:215.25pt;height:285.75pt">
            <v:imagedata r:id="rId33" o:title="未装备" croptop="4753f" cropbottom="5378f" cropleft="21000f" cropright="21000f"/>
          </v:shape>
        </w:pict>
      </w:r>
      <w:r w:rsidR="005134A8">
        <w:rPr>
          <w:rFonts w:hint="eastAsia"/>
        </w:rPr>
        <w:t>在该弹窗上点击装备按钮，则反馈消息“需求英雄等级为</w:t>
      </w:r>
      <w:r w:rsidR="005134A8">
        <w:rPr>
          <w:rFonts w:hint="eastAsia"/>
        </w:rPr>
        <w:t>XX</w:t>
      </w:r>
      <w:r w:rsidR="005134A8">
        <w:rPr>
          <w:rFonts w:hint="eastAsia"/>
        </w:rPr>
        <w:t>”</w:t>
      </w:r>
    </w:p>
    <w:p w:rsidR="000D1179" w:rsidRDefault="005630D7">
      <w:r>
        <w:lastRenderedPageBreak/>
        <w:pict>
          <v:shape id="Picture 55" o:spid="_x0000_i1089" type="#_x0000_t75" style="width:67.5pt;height:70.5pt">
            <v:imagedata r:id="rId34" o:title=""/>
          </v:shape>
        </w:pict>
      </w:r>
      <w:r w:rsidR="005134A8">
        <w:rPr>
          <w:rFonts w:hint="eastAsia"/>
        </w:rPr>
        <w:t>，当角色未穿上装备及玩家的背包内没有所需的装备道具，但背包中有足以合成装备道具的材料的时候，装备位如图显示，此时若点击装备位则弹出装备信息弹窗，文字、布局如下显示</w:t>
      </w:r>
    </w:p>
    <w:p w:rsidR="000D1179" w:rsidRDefault="005630D7">
      <w:pPr>
        <w:jc w:val="left"/>
      </w:pPr>
      <w:r>
        <w:pict>
          <v:shape id="Picture 56" o:spid="_x0000_i1090" type="#_x0000_t75" style="width:234.75pt;height:309pt">
            <v:imagedata r:id="rId35" o:title="可合成" croptop="4878f" cropbottom="5253f" cropleft="20859f" cropright="20929f"/>
          </v:shape>
        </w:pict>
      </w:r>
      <w:r w:rsidR="005134A8">
        <w:rPr>
          <w:rFonts w:hint="eastAsia"/>
        </w:rPr>
        <w:t>在该弹窗上点击合成公式按钮弹出装备合成窗口</w:t>
      </w:r>
    </w:p>
    <w:p w:rsidR="000D1179" w:rsidRDefault="000D1179">
      <w:pPr>
        <w:jc w:val="center"/>
      </w:pPr>
    </w:p>
    <w:p w:rsidR="000D1179" w:rsidRDefault="005630D7">
      <w:r>
        <w:pict>
          <v:shape id="Picture 57" o:spid="_x0000_i1091" type="#_x0000_t75" style="width:67.5pt;height:70.5pt">
            <v:imagedata r:id="rId36" o:title=""/>
          </v:shape>
        </w:pict>
      </w:r>
      <w:r w:rsidR="005134A8">
        <w:rPr>
          <w:rFonts w:hint="eastAsia"/>
        </w:rPr>
        <w:t>，当玩家的背包内有所需的装备道具，且角色等级与装备等级限制限制相当，且尚未装备该道具时，装备位如图显示，此时若点击装备位则弹出装备信息弹窗，文字、布局如下显示</w:t>
      </w:r>
    </w:p>
    <w:p w:rsidR="000D1179" w:rsidRDefault="005630D7">
      <w:pPr>
        <w:jc w:val="left"/>
      </w:pPr>
      <w:r>
        <w:pict>
          <v:shape id="Picture 58" o:spid="_x0000_i1092" type="#_x0000_t75" style="width:234.75pt;height:285.75pt">
            <v:imagedata r:id="rId37" o:title="可装备" croptop="4729f" cropbottom="5540f" cropleft="20859f" cropright="21000f"/>
          </v:shape>
        </w:pict>
      </w:r>
      <w:r w:rsidR="005134A8">
        <w:rPr>
          <w:rFonts w:hint="eastAsia"/>
        </w:rPr>
        <w:t>在该弹窗上点击装备按钮，则角色穿上装备</w:t>
      </w:r>
    </w:p>
    <w:p w:rsidR="000D1179" w:rsidRDefault="005134A8">
      <w:pPr>
        <w:pStyle w:val="3"/>
        <w:ind w:hanging="425"/>
      </w:pPr>
      <w:r>
        <w:rPr>
          <w:rFonts w:hint="eastAsia"/>
        </w:rPr>
        <w:lastRenderedPageBreak/>
        <w:t>装备合成的操作</w:t>
      </w:r>
    </w:p>
    <w:p w:rsidR="000D1179" w:rsidRDefault="005630D7">
      <w:r>
        <w:pict>
          <v:shape id="Picture 59" o:spid="_x0000_i1093" type="#_x0000_t75" style="width:385.5pt;height:364.5pt">
            <v:imagedata r:id="rId64" o:title=""/>
          </v:shape>
        </w:pict>
      </w:r>
    </w:p>
    <w:p w:rsidR="000D1179" w:rsidRDefault="005134A8">
      <w:r>
        <w:rPr>
          <w:rFonts w:hint="eastAsia"/>
          <w:color w:val="0000FF"/>
        </w:rPr>
        <w:t>上图为装备合成弹窗的基本布局</w:t>
      </w:r>
      <w:r>
        <w:br w:type="page"/>
      </w:r>
    </w:p>
    <w:p w:rsidR="000D1179" w:rsidRDefault="005630D7">
      <w:r>
        <w:pict>
          <v:shape id="图片 64" o:spid="_x0000_i1094" type="#_x0000_t75" style="width:181.5pt;height:26.25pt">
            <v:imagedata r:id="rId65" o:title=""/>
          </v:shape>
        </w:pict>
      </w:r>
      <w:r w:rsidR="005134A8">
        <w:rPr>
          <w:rFonts w:hint="eastAsia"/>
        </w:rPr>
        <w:t>，装备名称，类型：普通显示文本，用于显示所需合成的装备的名字</w:t>
      </w:r>
    </w:p>
    <w:p w:rsidR="000D1179" w:rsidRDefault="005630D7">
      <w:r>
        <w:pict>
          <v:shape id="图片 65" o:spid="_x0000_i1095" type="#_x0000_t75" style="width:243.75pt;height:27.75pt">
            <v:imagedata r:id="rId66" o:title=""/>
          </v:shape>
        </w:pict>
      </w:r>
      <w:r w:rsidR="005134A8">
        <w:rPr>
          <w:rFonts w:hint="eastAsia"/>
        </w:rPr>
        <w:t>，合成费用，类型：普通显示文本，用于显示完成合成操作需花费多少游戏币，当玩家的游戏币不足时，字色变红</w:t>
      </w:r>
    </w:p>
    <w:p w:rsidR="000D1179" w:rsidRDefault="00F53B66">
      <w:r>
        <w:pict>
          <v:shape id="Picture 62" o:spid="_x0000_i1096" type="#_x0000_t75" style="width:96pt;height:99.75pt">
            <v:imagedata r:id="rId67" o:title=""/>
          </v:shape>
        </w:pict>
      </w:r>
      <w:r w:rsidR="005134A8">
        <w:rPr>
          <w:rFonts w:hint="eastAsia"/>
        </w:rPr>
        <w:t>合成物图标，类型：图片，用于显示所需合成的装备的道具图标</w:t>
      </w:r>
    </w:p>
    <w:p w:rsidR="000D1179" w:rsidRDefault="00F53B66">
      <w:r>
        <w:pict>
          <v:shape id="Picture 63" o:spid="_x0000_i1097" type="#_x0000_t75" style="width:89.25pt;height:55.5pt">
            <v:imagedata r:id="rId68" o:title=""/>
          </v:shape>
        </w:pict>
      </w:r>
      <w:r w:rsidR="005134A8">
        <w:rPr>
          <w:rFonts w:hint="eastAsia"/>
        </w:rPr>
        <w:t>合成按钮，类型：按钮，当玩家集齐合成材料时，点击该按钮即可完成装备的合成，反之则反馈消息“没有足够的合成材料”</w:t>
      </w:r>
    </w:p>
    <w:p w:rsidR="000D1179" w:rsidRDefault="00F53B66">
      <w:r>
        <w:pict>
          <v:shape id="Picture 64" o:spid="_x0000_i1098" type="#_x0000_t75" style="width:62.25pt;height:99pt">
            <v:imagedata r:id="rId69" o:title=""/>
          </v:shape>
        </w:pict>
      </w:r>
      <w:r w:rsidR="005134A8">
        <w:rPr>
          <w:rFonts w:hint="eastAsia"/>
        </w:rPr>
        <w:t>，材料道具图标，类型：图片，可点击，用于显示完成合成所需的材料的图标和数量，</w:t>
      </w:r>
      <w:r w:rsidR="005134A8">
        <w:rPr>
          <w:rFonts w:hint="eastAsia"/>
        </w:rPr>
        <w:t>9</w:t>
      </w:r>
      <w:r w:rsidR="005134A8">
        <w:rPr>
          <w:rFonts w:hint="eastAsia"/>
        </w:rPr>
        <w:t>表示玩家当前有多少个该物品，</w:t>
      </w:r>
      <w:r w:rsidR="005134A8">
        <w:rPr>
          <w:rFonts w:hint="eastAsia"/>
        </w:rPr>
        <w:t>10</w:t>
      </w:r>
      <w:r w:rsidR="005134A8">
        <w:rPr>
          <w:rFonts w:hint="eastAsia"/>
        </w:rPr>
        <w:t>表示完成合成操作需消耗多少该物品，若点击该图标则进行以下判定：</w:t>
      </w:r>
    </w:p>
    <w:p w:rsidR="000D1179" w:rsidRDefault="005134A8">
      <w:r>
        <w:rPr>
          <w:rFonts w:hint="eastAsia"/>
        </w:rPr>
        <w:t>首先遍历合成表的【合成产物】字段</w:t>
      </w:r>
    </w:p>
    <w:p w:rsidR="000D1179" w:rsidRDefault="005134A8">
      <w:r>
        <w:rPr>
          <w:rFonts w:hint="eastAsia"/>
        </w:rPr>
        <w:lastRenderedPageBreak/>
        <w:t>如果有该道具则当前弹窗数据刷新并显示到该物品的合成数据，反之则显示该道具的获得途径数据</w:t>
      </w:r>
    </w:p>
    <w:p w:rsidR="000D1179" w:rsidRDefault="005630D7">
      <w:r>
        <w:pict>
          <v:shape id="Picture 65" o:spid="_x0000_i1099" type="#_x0000_t75" style="width:57pt;height:239.25pt">
            <v:imagedata r:id="rId70" o:title=""/>
          </v:shape>
        </w:pict>
      </w:r>
      <w:r w:rsidR="005134A8">
        <w:rPr>
          <w:rFonts w:hint="eastAsia"/>
        </w:rPr>
        <w:t>，合成层级导航</w:t>
      </w:r>
      <w:r w:rsidR="005134A8">
        <w:rPr>
          <w:rFonts w:hint="eastAsia"/>
        </w:rPr>
        <w:t>,</w:t>
      </w:r>
      <w:r w:rsidR="005134A8">
        <w:rPr>
          <w:rFonts w:hint="eastAsia"/>
        </w:rPr>
        <w:t>该区域类似京东的商品分类</w:t>
      </w:r>
      <w:r>
        <w:pict>
          <v:shape id="_x0000_i1100" type="#_x0000_t75" style="width:325.5pt;height:297.75pt">
            <v:imagedata r:id="rId71" o:title=""/>
          </v:shape>
        </w:pict>
      </w:r>
    </w:p>
    <w:p w:rsidR="000D1179" w:rsidRDefault="005134A8">
      <w:bookmarkStart w:id="37" w:name="_Toc392174657"/>
      <w:r>
        <w:rPr>
          <w:rFonts w:hint="eastAsia"/>
        </w:rPr>
        <w:t>当一个装备是由多个合成产物相互嵌套而合成的时候，用于显示层级关系，图中的</w:t>
      </w:r>
      <w:r w:rsidR="00F53B66">
        <w:pict>
          <v:shape id="_x0000_i1101" type="#_x0000_t75" style="width:51.75pt;height:48pt">
            <v:imagedata r:id="rId72" o:title=""/>
          </v:shape>
        </w:pict>
      </w:r>
      <w:r>
        <w:rPr>
          <w:rFonts w:hint="eastAsia"/>
        </w:rPr>
        <w:t>用于显示合成物的道具图标，图标可被点击，点击后跳转至相应的道具的合成数据页面上</w:t>
      </w:r>
    </w:p>
    <w:p w:rsidR="000D1179" w:rsidRDefault="005630D7">
      <w:r>
        <w:lastRenderedPageBreak/>
        <w:pict>
          <v:shape id="_x0000_i1102" type="#_x0000_t75" style="width:505.5pt;height:253.5pt">
            <v:imagedata r:id="rId73" o:title=""/>
            <o:lock v:ext="edit" aspectratio="f"/>
          </v:shape>
        </w:pict>
      </w:r>
    </w:p>
    <w:p w:rsidR="000D1179" w:rsidRDefault="005134A8">
      <w:r>
        <w:rPr>
          <w:rFonts w:hint="eastAsia"/>
        </w:rPr>
        <w:t>例如，有一件装备叫熊肉丸子，他的合成关系如上图所示，那么第一层合成数据显示的就是熊孩子和小丸子，熊肉丸子就是导航上的第一个</w:t>
      </w:r>
      <w:r w:rsidR="005630D7">
        <w:pict>
          <v:shape id="_x0000_i1103" type="#_x0000_t75" style="width:34.5pt;height:31.5pt">
            <v:imagedata r:id="rId72" o:title=""/>
          </v:shape>
        </w:pict>
      </w:r>
    </w:p>
    <w:p w:rsidR="000D1179" w:rsidRDefault="005134A8">
      <w:r>
        <w:rPr>
          <w:rFonts w:hint="eastAsia"/>
        </w:rPr>
        <w:t>这时若用户点击熊孩子，则当前弹窗显示的就是熊孩子的合成数据，同时熊孩子成为了导航上的第二个</w:t>
      </w:r>
      <w:r w:rsidR="005630D7">
        <w:pict>
          <v:shape id="_x0000_i1104" type="#_x0000_t75" style="width:35.25pt;height:32.25pt">
            <v:imagedata r:id="rId72" o:title=""/>
          </v:shape>
        </w:pict>
      </w:r>
      <w:r>
        <w:rPr>
          <w:rFonts w:hint="eastAsia"/>
        </w:rPr>
        <w:t>，这时若用户点击熊孩子他妈，则当前弹窗显示的就是熊孩子他妈的合成数据，同时熊孩子他妈成为了导航上的第三个</w:t>
      </w:r>
      <w:r w:rsidR="005630D7">
        <w:pict>
          <v:shape id="_x0000_i1105" type="#_x0000_t75" style="width:35.25pt;height:32.25pt">
            <v:imagedata r:id="rId72" o:title=""/>
          </v:shape>
        </w:pict>
      </w:r>
      <w:r>
        <w:rPr>
          <w:rFonts w:hint="eastAsia"/>
        </w:rPr>
        <w:t>其他以此类推。当用户点击熊孩子他外婆时，因为该道具不是由合</w:t>
      </w:r>
      <w:r>
        <w:rPr>
          <w:rFonts w:hint="eastAsia"/>
        </w:rPr>
        <w:lastRenderedPageBreak/>
        <w:t>成获得的道具，因此弹出装备获得途径窗口，以显示该装备可以从哪些关卡获得。</w:t>
      </w:r>
    </w:p>
    <w:p w:rsidR="000D1179" w:rsidRDefault="005630D7">
      <w:r>
        <w:pict>
          <v:shape id="图片 86" o:spid="_x0000_i1106" type="#_x0000_t75" style="width:179.25pt;height:187.5pt">
            <v:imagedata r:id="rId74" o:title="IMG_1219" croptop="13926f" cropbottom="6035f" cropleft="32653f" cropright="8477f" chromakey="white"/>
          </v:shape>
        </w:pict>
      </w:r>
      <w:r w:rsidR="005134A8">
        <w:rPr>
          <w:rFonts w:hint="eastAsia"/>
        </w:rPr>
        <w:t>，左图其实是个列表</w:t>
      </w:r>
      <w:r w:rsidR="005134A8">
        <w:rPr>
          <w:rFonts w:hint="eastAsia"/>
        </w:rPr>
        <w:t xml:space="preserve"> </w:t>
      </w:r>
      <w:r w:rsidR="005134A8">
        <w:rPr>
          <w:rFonts w:hint="eastAsia"/>
        </w:rPr>
        <w:t>可用手指上下拖拽</w:t>
      </w:r>
      <w:r w:rsidR="005134A8">
        <w:rPr>
          <w:rFonts w:hint="eastAsia"/>
        </w:rPr>
        <w:t xml:space="preserve"> </w:t>
      </w:r>
      <w:r w:rsidR="005134A8">
        <w:rPr>
          <w:rFonts w:hint="eastAsia"/>
        </w:rPr>
        <w:t>点击列表项则跳转至节点所在的关卡地图，若地图未解锁，则反馈消息</w:t>
      </w:r>
    </w:p>
    <w:p w:rsidR="000D1179" w:rsidRDefault="00F53B66">
      <w:r>
        <w:pict>
          <v:shape id="图片 87" o:spid="_x0000_i1107" type="#_x0000_t75" style="width:83.25pt;height:16.5pt">
            <v:imagedata r:id="rId75" o:title=""/>
          </v:shape>
        </w:pict>
      </w:r>
      <w:r w:rsidR="005134A8">
        <w:rPr>
          <w:rFonts w:hint="eastAsia"/>
        </w:rPr>
        <w:t xml:space="preserve"> </w:t>
      </w:r>
      <w:r w:rsidR="005134A8">
        <w:rPr>
          <w:rFonts w:hint="eastAsia"/>
        </w:rPr>
        <w:t>合成材料的名字，类型：普通显示文本</w:t>
      </w:r>
    </w:p>
    <w:p w:rsidR="000D1179" w:rsidRDefault="00F53B66">
      <w:r>
        <w:pict>
          <v:shape id="图片 88" o:spid="_x0000_i1108" type="#_x0000_t75" style="width:34.5pt;height:31.5pt">
            <v:imagedata r:id="rId76" o:title=""/>
          </v:shape>
        </w:pict>
      </w:r>
      <w:r w:rsidR="005134A8">
        <w:rPr>
          <w:rFonts w:hint="eastAsia"/>
        </w:rPr>
        <w:t>合成材料的图标</w:t>
      </w:r>
      <w:r w:rsidR="005134A8">
        <w:rPr>
          <w:rFonts w:hint="eastAsia"/>
        </w:rPr>
        <w:t xml:space="preserve"> </w:t>
      </w:r>
      <w:r w:rsidR="005134A8">
        <w:rPr>
          <w:rFonts w:hint="eastAsia"/>
        </w:rPr>
        <w:t>，类型：图片</w:t>
      </w:r>
    </w:p>
    <w:p w:rsidR="000D1179" w:rsidRDefault="00F53B66">
      <w:r>
        <w:pict>
          <v:shape id="图片 89" o:spid="_x0000_i1109" type="#_x0000_t75" style="width:38.25pt;height:35.25pt">
            <v:imagedata r:id="rId77" o:title=""/>
          </v:shape>
        </w:pict>
      </w:r>
      <w:r w:rsidR="005134A8">
        <w:rPr>
          <w:rFonts w:hint="eastAsia"/>
        </w:rPr>
        <w:t>显示掉落装备的那个战役节点的图标，类型：图片</w:t>
      </w:r>
      <w:r>
        <w:pict>
          <v:shape id="图片 90" o:spid="_x0000_i1110" type="#_x0000_t75" style="width:58.5pt;height:27pt">
            <v:imagedata r:id="rId78" o:title=""/>
          </v:shape>
        </w:pict>
      </w:r>
      <w:r w:rsidR="005134A8">
        <w:rPr>
          <w:rFonts w:hint="eastAsia"/>
        </w:rPr>
        <w:t>战役节点的名字，类型：普通显示文本</w:t>
      </w:r>
    </w:p>
    <w:p w:rsidR="000D1179" w:rsidRDefault="000D1179"/>
    <w:p w:rsidR="000D1179" w:rsidRDefault="000D1179"/>
    <w:p w:rsidR="000D1179" w:rsidRDefault="000D1179"/>
    <w:p w:rsidR="000D1179" w:rsidRDefault="005134A8">
      <w:pPr>
        <w:pStyle w:val="2"/>
      </w:pPr>
      <w:r>
        <w:rPr>
          <w:rFonts w:hint="eastAsia"/>
        </w:rPr>
        <w:t>角色升阶</w:t>
      </w:r>
      <w:bookmarkEnd w:id="37"/>
    </w:p>
    <w:p w:rsidR="000D1179" w:rsidRDefault="005134A8">
      <w:r>
        <w:rPr>
          <w:rFonts w:hint="eastAsia"/>
        </w:rPr>
        <w:lastRenderedPageBreak/>
        <w:t>当角色的</w:t>
      </w:r>
      <w:r>
        <w:rPr>
          <w:rFonts w:hint="eastAsia"/>
        </w:rPr>
        <w:t>6</w:t>
      </w:r>
      <w:r>
        <w:rPr>
          <w:rFonts w:hint="eastAsia"/>
        </w:rPr>
        <w:t>个装备位都处于已装备状态时，</w:t>
      </w:r>
      <w:r w:rsidR="00F53B66">
        <w:pict>
          <v:shape id="_x0000_i1111" type="#_x0000_t75" style="width:75pt;height:75pt">
            <v:imagedata r:id="rId42" o:title=""/>
          </v:shape>
        </w:pict>
      </w:r>
      <w:r>
        <w:rPr>
          <w:rFonts w:hint="eastAsia"/>
        </w:rPr>
        <w:t>升阶按钮，变成右图这样</w:t>
      </w:r>
      <w:r w:rsidR="00F53B66">
        <w:pict>
          <v:shape id="_x0000_i1112" type="#_x0000_t75" style="width:75pt;height:75pt">
            <v:imagedata r:id="rId43" o:title=""/>
          </v:shape>
        </w:pict>
      </w:r>
      <w:r>
        <w:rPr>
          <w:rFonts w:hint="eastAsia"/>
        </w:rPr>
        <w:t>并成为可点状态。点击按钮即可完成升阶，此时若玩家身上的游戏币不足，则反馈消息“游戏币不足”</w:t>
      </w:r>
    </w:p>
    <w:p w:rsidR="000D1179" w:rsidRDefault="005134A8">
      <w:pPr>
        <w:pStyle w:val="2"/>
      </w:pPr>
      <w:bookmarkStart w:id="38" w:name="_Toc392174658"/>
      <w:r>
        <w:rPr>
          <w:rFonts w:hint="eastAsia"/>
        </w:rPr>
        <w:t>角色进化</w:t>
      </w:r>
      <w:bookmarkEnd w:id="38"/>
    </w:p>
    <w:p w:rsidR="000D1179" w:rsidRDefault="005134A8">
      <w:pPr>
        <w:pStyle w:val="7"/>
        <w:ind w:hanging="425"/>
      </w:pPr>
      <w:r>
        <w:rPr>
          <w:rFonts w:hint="eastAsia"/>
        </w:rPr>
        <w:t>当玩家有足够进化的召唤石时，进化按钮出现，此时点击进化按钮可进行角色进化操作，若玩家的游戏币不足，则反馈消息“您的游戏币不足”</w:t>
      </w:r>
    </w:p>
    <w:p w:rsidR="000D1179" w:rsidRDefault="005134A8">
      <w:pPr>
        <w:pStyle w:val="2"/>
      </w:pPr>
      <w:bookmarkStart w:id="39" w:name="_Toc392174659"/>
      <w:r>
        <w:rPr>
          <w:rFonts w:hint="eastAsia"/>
        </w:rPr>
        <w:t>角色变异</w:t>
      </w:r>
      <w:bookmarkEnd w:id="39"/>
    </w:p>
    <w:p w:rsidR="000D1179" w:rsidRDefault="005134A8">
      <w:pPr>
        <w:pStyle w:val="7"/>
        <w:ind w:hanging="425"/>
      </w:pPr>
      <w:r>
        <w:rPr>
          <w:rFonts w:hint="eastAsia"/>
        </w:rPr>
        <w:t>当角色的品阶为【紫</w:t>
      </w:r>
      <w:r>
        <w:rPr>
          <w:rFonts w:hint="eastAsia"/>
        </w:rPr>
        <w:t>+2</w:t>
      </w:r>
      <w:r>
        <w:rPr>
          <w:rFonts w:hint="eastAsia"/>
        </w:rPr>
        <w:t>】时，角色的</w:t>
      </w:r>
      <w:r>
        <w:rPr>
          <w:rFonts w:hint="eastAsia"/>
        </w:rPr>
        <w:t>6</w:t>
      </w:r>
      <w:r>
        <w:rPr>
          <w:rFonts w:hint="eastAsia"/>
        </w:rPr>
        <w:t>个装备位均消失，同时原本的升阶图标被另一个资源替换，此时点击升阶按钮即可进行角色变异</w:t>
      </w:r>
    </w:p>
    <w:p w:rsidR="000D1179" w:rsidRDefault="005134A8">
      <w:pPr>
        <w:pStyle w:val="7"/>
        <w:ind w:hanging="425"/>
      </w:pPr>
      <w:r>
        <w:rPr>
          <w:rFonts w:hint="eastAsia"/>
        </w:rPr>
        <w:t>若玩家背包的召唤石不够则反馈消息“你还需要【角色名称】召唤石【数量】（即玩家实际所需数量减去玩家背包含有的数量）”</w:t>
      </w:r>
    </w:p>
    <w:p w:rsidR="000D1179" w:rsidRDefault="005134A8">
      <w:pPr>
        <w:pStyle w:val="7"/>
        <w:ind w:hanging="425"/>
      </w:pPr>
      <w:r>
        <w:rPr>
          <w:rFonts w:hint="eastAsia"/>
        </w:rPr>
        <w:t>若游戏币不足则反馈消息“您的游戏币不足”</w:t>
      </w:r>
    </w:p>
    <w:p w:rsidR="00720D19" w:rsidRDefault="00720D19" w:rsidP="00720D19">
      <w:pPr>
        <w:pStyle w:val="1"/>
      </w:pPr>
      <w:r>
        <w:rPr>
          <w:rFonts w:hint="eastAsia"/>
        </w:rPr>
        <w:t>消息弹窗</w:t>
      </w:r>
    </w:p>
    <w:p w:rsidR="00720D19" w:rsidRDefault="00720D19" w:rsidP="00720D19">
      <w:pPr>
        <w:pStyle w:val="2"/>
      </w:pPr>
      <w:r>
        <w:rPr>
          <w:rFonts w:hint="eastAsia"/>
        </w:rPr>
        <w:t>升阶成功</w:t>
      </w:r>
    </w:p>
    <w:p w:rsidR="00720D19" w:rsidRDefault="00720D19" w:rsidP="00720D19">
      <w:pPr>
        <w:pStyle w:val="4"/>
      </w:pPr>
      <w:r>
        <w:rPr>
          <w:rFonts w:hint="eastAsia"/>
        </w:rPr>
        <w:t>升阶成功后若品阶等级等于</w:t>
      </w:r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>6</w:t>
      </w:r>
      <w:r>
        <w:rPr>
          <w:rFonts w:hint="eastAsia"/>
        </w:rPr>
        <w:t>、</w:t>
      </w:r>
      <w:r>
        <w:rPr>
          <w:rFonts w:hint="eastAsia"/>
        </w:rPr>
        <w:t>9</w:t>
      </w:r>
      <w:r>
        <w:rPr>
          <w:rFonts w:hint="eastAsia"/>
        </w:rPr>
        <w:t>时，显示</w:t>
      </w:r>
      <w:r w:rsidR="009A78C2">
        <w:rPr>
          <w:rFonts w:hint="eastAsia"/>
        </w:rPr>
        <w:t>如下界面</w:t>
      </w:r>
    </w:p>
    <w:p w:rsidR="009A78C2" w:rsidRDefault="005630D7" w:rsidP="009A78C2">
      <w:pPr>
        <w:jc w:val="center"/>
      </w:pPr>
      <w:r>
        <w:rPr>
          <w:noProof/>
        </w:rPr>
        <w:lastRenderedPageBreak/>
        <w:pict>
          <v:shape id="_x0000_i1113" type="#_x0000_t75" style="width:419.25pt;height:362.25pt;visibility:visible;mso-wrap-style:square">
            <v:imagedata r:id="rId79" o:title=""/>
          </v:shape>
        </w:pict>
      </w:r>
    </w:p>
    <w:p w:rsidR="00720D19" w:rsidRDefault="00DB3513" w:rsidP="00720D19">
      <w:pPr>
        <w:pStyle w:val="4"/>
      </w:pPr>
      <w:r>
        <w:rPr>
          <w:rFonts w:hint="eastAsia"/>
        </w:rPr>
        <w:t>升阶成功后若品阶等级等于</w:t>
      </w: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4</w:t>
      </w:r>
      <w:r>
        <w:rPr>
          <w:rFonts w:hint="eastAsia"/>
        </w:rPr>
        <w:t>、</w:t>
      </w:r>
      <w:r>
        <w:rPr>
          <w:rFonts w:hint="eastAsia"/>
        </w:rPr>
        <w:t>5</w:t>
      </w:r>
      <w:r>
        <w:rPr>
          <w:rFonts w:hint="eastAsia"/>
        </w:rPr>
        <w:t>、</w:t>
      </w:r>
      <w:r>
        <w:rPr>
          <w:rFonts w:hint="eastAsia"/>
        </w:rPr>
        <w:t>7</w:t>
      </w:r>
      <w:r>
        <w:rPr>
          <w:rFonts w:hint="eastAsia"/>
        </w:rPr>
        <w:t>、</w:t>
      </w:r>
      <w:r>
        <w:rPr>
          <w:rFonts w:hint="eastAsia"/>
        </w:rPr>
        <w:t>8</w:t>
      </w:r>
      <w:r>
        <w:rPr>
          <w:rFonts w:hint="eastAsia"/>
        </w:rPr>
        <w:t>时，显示如下界面</w:t>
      </w:r>
    </w:p>
    <w:p w:rsidR="00DB3513" w:rsidRDefault="005630D7" w:rsidP="00DB3513">
      <w:pPr>
        <w:jc w:val="center"/>
      </w:pPr>
      <w:r>
        <w:rPr>
          <w:noProof/>
        </w:rPr>
        <w:lastRenderedPageBreak/>
        <w:pict>
          <v:shape id="_x0000_i1114" type="#_x0000_t75" style="width:419.25pt;height:362.25pt;visibility:visible;mso-wrap-style:square">
            <v:imagedata r:id="rId80" o:title=""/>
          </v:shape>
        </w:pict>
      </w:r>
    </w:p>
    <w:p w:rsidR="00720D19" w:rsidRDefault="00720D19" w:rsidP="00720D19">
      <w:pPr>
        <w:pStyle w:val="2"/>
      </w:pPr>
      <w:r>
        <w:rPr>
          <w:rFonts w:hint="eastAsia"/>
        </w:rPr>
        <w:t>进化成功</w:t>
      </w:r>
      <w:r w:rsidR="00530F76">
        <w:rPr>
          <w:rFonts w:hint="eastAsia"/>
        </w:rPr>
        <w:t>时显示如下界面</w:t>
      </w:r>
    </w:p>
    <w:p w:rsidR="00530F76" w:rsidRDefault="005630D7" w:rsidP="00370963">
      <w:pPr>
        <w:jc w:val="center"/>
      </w:pPr>
      <w:r>
        <w:rPr>
          <w:noProof/>
        </w:rPr>
        <w:lastRenderedPageBreak/>
        <w:pict>
          <v:shape id="_x0000_i1115" type="#_x0000_t75" style="width:6in;height:4in;visibility:visible;mso-wrap-style:square">
            <v:imagedata r:id="rId81" o:title=""/>
          </v:shape>
        </w:pict>
      </w:r>
    </w:p>
    <w:p w:rsidR="00720D19" w:rsidRDefault="00720D19" w:rsidP="00720D19">
      <w:pPr>
        <w:pStyle w:val="2"/>
      </w:pPr>
      <w:r>
        <w:rPr>
          <w:rFonts w:hint="eastAsia"/>
        </w:rPr>
        <w:t>觉醒技解锁</w:t>
      </w:r>
    </w:p>
    <w:p w:rsidR="002C391B" w:rsidRDefault="005630D7" w:rsidP="002C391B">
      <w:r>
        <w:rPr>
          <w:noProof/>
        </w:rPr>
        <w:lastRenderedPageBreak/>
        <w:pict>
          <v:shape id="_x0000_i1116" type="#_x0000_t75" style="width:373.5pt;height:285pt;visibility:visible;mso-wrap-style:square">
            <v:imagedata r:id="rId82" o:title=""/>
          </v:shape>
        </w:pict>
      </w:r>
    </w:p>
    <w:p w:rsidR="00720D19" w:rsidRDefault="00720D19" w:rsidP="00720D19">
      <w:pPr>
        <w:pStyle w:val="2"/>
      </w:pPr>
      <w:r>
        <w:rPr>
          <w:rFonts w:hint="eastAsia"/>
        </w:rPr>
        <w:t>技能升级</w:t>
      </w:r>
    </w:p>
    <w:p w:rsidR="00E65996" w:rsidRDefault="005630D7" w:rsidP="00E65996">
      <w:r>
        <w:rPr>
          <w:noProof/>
        </w:rPr>
        <w:lastRenderedPageBreak/>
        <w:pict>
          <v:shape id="_x0000_i1117" type="#_x0000_t75" style="width:378pt;height:270.75pt;visibility:visible;mso-wrap-style:square">
            <v:imagedata r:id="rId83" o:title=""/>
          </v:shape>
        </w:pict>
      </w:r>
    </w:p>
    <w:sectPr w:rsidR="00E65996">
      <w:headerReference w:type="default" r:id="rId84"/>
      <w:pgSz w:w="16838" w:h="11906" w:orient="landscape"/>
      <w:pgMar w:top="1800" w:right="1440" w:bottom="1800" w:left="1440" w:header="851" w:footer="992" w:gutter="0"/>
      <w:cols w:space="720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F53B66" w:rsidRDefault="00F53B66">
      <w:r>
        <w:separator/>
      </w:r>
    </w:p>
  </w:endnote>
  <w:endnote w:type="continuationSeparator" w:id="0">
    <w:p w:rsidR="00F53B66" w:rsidRDefault="00F53B6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F53B66" w:rsidRDefault="00F53B66">
      <w:r>
        <w:separator/>
      </w:r>
    </w:p>
  </w:footnote>
  <w:footnote w:type="continuationSeparator" w:id="0">
    <w:p w:rsidR="00F53B66" w:rsidRDefault="00F53B66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2C391B" w:rsidRDefault="002C391B">
    <w:pPr>
      <w:pStyle w:val="a7"/>
    </w:pPr>
    <w:r>
      <w:rPr>
        <w:rFonts w:ascii="Cambria" w:hAnsi="Cambria" w:hint="eastAsia"/>
        <w:b/>
        <w:bCs/>
        <w:sz w:val="32"/>
        <w:szCs w:val="32"/>
      </w:rPr>
      <w:t>角色界面说明文档</w:t>
    </w:r>
    <w:r>
      <w:rPr>
        <w:rFonts w:ascii="Cambria" w:hAnsi="Cambria" w:hint="eastAsia"/>
        <w:b/>
        <w:bCs/>
        <w:sz w:val="32"/>
        <w:szCs w:val="32"/>
      </w:rPr>
      <w:t>_Ver.0.01_20140701_</w:t>
    </w:r>
    <w:r>
      <w:rPr>
        <w:rFonts w:ascii="Cambria" w:hAnsi="Cambria" w:hint="eastAsia"/>
        <w:b/>
        <w:bCs/>
        <w:sz w:val="32"/>
        <w:szCs w:val="32"/>
      </w:rPr>
      <w:t>陈天华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3385683"/>
    <w:multiLevelType w:val="multilevel"/>
    <w:tmpl w:val="53385683"/>
    <w:lvl w:ilvl="0">
      <w:start w:val="1"/>
      <w:numFmt w:val="decimal"/>
      <w:pStyle w:val="1"/>
      <w:lvlText w:val="%1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pStyle w:val="2"/>
      <w:lvlText w:val="%1.%2"/>
      <w:lvlJc w:val="left"/>
      <w:pPr>
        <w:ind w:left="850" w:hanging="425"/>
      </w:pPr>
      <w:rPr>
        <w:rFonts w:hint="eastAsia"/>
      </w:rPr>
    </w:lvl>
    <w:lvl w:ilvl="2">
      <w:start w:val="1"/>
      <w:numFmt w:val="decimal"/>
      <w:pStyle w:val="3"/>
      <w:lvlText w:val="%1.%2.%3"/>
      <w:lvlJc w:val="left"/>
      <w:pPr>
        <w:ind w:left="2126" w:hanging="425"/>
      </w:pPr>
      <w:rPr>
        <w:rFonts w:hint="eastAsia"/>
      </w:rPr>
    </w:lvl>
    <w:lvl w:ilvl="3">
      <w:start w:val="1"/>
      <w:numFmt w:val="upperLetter"/>
      <w:pStyle w:val="4"/>
      <w:lvlText w:val="%4"/>
      <w:lvlJc w:val="left"/>
      <w:pPr>
        <w:ind w:left="1700" w:hanging="425"/>
      </w:pPr>
      <w:rPr>
        <w:rFonts w:hint="eastAsia"/>
      </w:rPr>
    </w:lvl>
    <w:lvl w:ilvl="4">
      <w:start w:val="1"/>
      <w:numFmt w:val="lowerLetter"/>
      <w:pStyle w:val="5"/>
      <w:lvlText w:val="%5"/>
      <w:lvlJc w:val="left"/>
      <w:pPr>
        <w:ind w:left="2125" w:hanging="425"/>
      </w:pPr>
      <w:rPr>
        <w:rFonts w:hint="eastAsia"/>
      </w:rPr>
    </w:lvl>
    <w:lvl w:ilvl="5">
      <w:start w:val="1"/>
      <w:numFmt w:val="bullet"/>
      <w:pStyle w:val="6"/>
      <w:lvlText w:val=""/>
      <w:lvlJc w:val="left"/>
      <w:pPr>
        <w:ind w:left="2550" w:hanging="425"/>
      </w:pPr>
      <w:rPr>
        <w:rFonts w:ascii="Symbol" w:hAnsi="Symbol" w:hint="default"/>
        <w:color w:val="auto"/>
      </w:rPr>
    </w:lvl>
    <w:lvl w:ilvl="6">
      <w:start w:val="1"/>
      <w:numFmt w:val="none"/>
      <w:pStyle w:val="7"/>
      <w:lvlText w:val=""/>
      <w:lvlJc w:val="left"/>
      <w:pPr>
        <w:ind w:left="2975" w:hanging="425"/>
      </w:pPr>
      <w:rPr>
        <w:rFonts w:hint="eastAsia"/>
      </w:rPr>
    </w:lvl>
    <w:lvl w:ilvl="7" w:tentative="1">
      <w:start w:val="1"/>
      <w:numFmt w:val="none"/>
      <w:pStyle w:val="8"/>
      <w:lvlText w:val=""/>
      <w:lvlJc w:val="left"/>
      <w:pPr>
        <w:ind w:left="3400" w:hanging="425"/>
      </w:pPr>
      <w:rPr>
        <w:rFonts w:hint="eastAsia"/>
      </w:rPr>
    </w:lvl>
    <w:lvl w:ilvl="8" w:tentative="1">
      <w:start w:val="1"/>
      <w:numFmt w:val="none"/>
      <w:lvlText w:val=""/>
      <w:lvlJc w:val="left"/>
      <w:pPr>
        <w:ind w:left="3825" w:hanging="425"/>
      </w:pPr>
      <w:rPr>
        <w:rFonts w:hint="eastAsia"/>
      </w:rPr>
    </w:lvl>
  </w:abstractNum>
  <w:abstractNum w:abstractNumId="1">
    <w:nsid w:val="53B61813"/>
    <w:multiLevelType w:val="singleLevel"/>
    <w:tmpl w:val="53B61813"/>
    <w:lvl w:ilvl="0">
      <w:numFmt w:val="decimal"/>
      <w:lvlText w:val="%1."/>
      <w:lvlJc w:val="left"/>
      <w:pPr>
        <w:tabs>
          <w:tab w:val="left" w:pos="425"/>
        </w:tabs>
        <w:ind w:left="425" w:hanging="425"/>
      </w:pPr>
      <w:rPr>
        <w:rFonts w:hint="default"/>
      </w:rPr>
    </w:lvl>
  </w:abstractNum>
  <w:abstractNum w:abstractNumId="2">
    <w:nsid w:val="6E9F2A30"/>
    <w:multiLevelType w:val="multilevel"/>
    <w:tmpl w:val="6E9F2A30"/>
    <w:lvl w:ilvl="0" w:tentative="1">
      <w:start w:val="1"/>
      <w:numFmt w:val="decimal"/>
      <w:lvlText w:val="%1"/>
      <w:lvlJc w:val="left"/>
      <w:pPr>
        <w:ind w:left="425" w:hanging="425"/>
      </w:pPr>
      <w:rPr>
        <w:rFonts w:hint="eastAsia"/>
      </w:rPr>
    </w:lvl>
    <w:lvl w:ilvl="1" w:tentative="1">
      <w:start w:val="1"/>
      <w:numFmt w:val="decimal"/>
      <w:lvlText w:val="%1.%2"/>
      <w:lvlJc w:val="left"/>
      <w:pPr>
        <w:ind w:left="850" w:hanging="425"/>
      </w:pPr>
      <w:rPr>
        <w:rFonts w:hint="eastAsia"/>
      </w:rPr>
    </w:lvl>
    <w:lvl w:ilvl="2" w:tentative="1">
      <w:start w:val="1"/>
      <w:numFmt w:val="decimal"/>
      <w:lvlText w:val="%1.%2.%3"/>
      <w:lvlJc w:val="left"/>
      <w:pPr>
        <w:ind w:left="2126" w:hanging="425"/>
      </w:pPr>
      <w:rPr>
        <w:rFonts w:hint="eastAsia"/>
      </w:rPr>
    </w:lvl>
    <w:lvl w:ilvl="3">
      <w:numFmt w:val="decimal"/>
      <w:lvlText w:val="%4."/>
      <w:lvlJc w:val="left"/>
      <w:pPr>
        <w:ind w:left="1700" w:hanging="425"/>
      </w:pPr>
      <w:rPr>
        <w:rFonts w:hint="eastAsia"/>
        <w:b/>
        <w:i w:val="0"/>
      </w:rPr>
    </w:lvl>
    <w:lvl w:ilvl="4" w:tentative="1">
      <w:start w:val="1"/>
      <w:numFmt w:val="lowerLetter"/>
      <w:lvlText w:val="%5"/>
      <w:lvlJc w:val="left"/>
      <w:pPr>
        <w:ind w:left="2125" w:hanging="425"/>
      </w:pPr>
      <w:rPr>
        <w:rFonts w:hint="eastAsia"/>
      </w:rPr>
    </w:lvl>
    <w:lvl w:ilvl="5" w:tentative="1">
      <w:start w:val="1"/>
      <w:numFmt w:val="bullet"/>
      <w:lvlText w:val=""/>
      <w:lvlJc w:val="left"/>
      <w:pPr>
        <w:ind w:left="2550" w:hanging="425"/>
      </w:pPr>
      <w:rPr>
        <w:rFonts w:ascii="Symbol" w:hAnsi="Symbol" w:hint="default"/>
        <w:color w:val="auto"/>
      </w:rPr>
    </w:lvl>
    <w:lvl w:ilvl="6" w:tentative="1">
      <w:start w:val="1"/>
      <w:numFmt w:val="none"/>
      <w:lvlText w:val=""/>
      <w:lvlJc w:val="left"/>
      <w:pPr>
        <w:ind w:left="2975" w:hanging="425"/>
      </w:pPr>
      <w:rPr>
        <w:rFonts w:hint="eastAsia"/>
      </w:rPr>
    </w:lvl>
    <w:lvl w:ilvl="7" w:tentative="1">
      <w:start w:val="1"/>
      <w:numFmt w:val="none"/>
      <w:lvlText w:val=""/>
      <w:lvlJc w:val="left"/>
      <w:pPr>
        <w:ind w:left="3400" w:hanging="425"/>
      </w:pPr>
      <w:rPr>
        <w:rFonts w:hint="eastAsia"/>
      </w:rPr>
    </w:lvl>
    <w:lvl w:ilvl="8" w:tentative="1">
      <w:start w:val="1"/>
      <w:numFmt w:val="none"/>
      <w:lvlText w:val=""/>
      <w:lvlJc w:val="left"/>
      <w:pPr>
        <w:ind w:left="3825" w:hanging="425"/>
      </w:pPr>
      <w:rPr>
        <w:rFonts w:hint="eastAsia"/>
      </w:r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trackRevisions/>
  <w:doNotTrackMoves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 fillcolor="#9cbee0" strokecolor="#739cc3">
      <v:fill color="#9cbee0" color2="#bbd5f0" type="gradient">
        <o:fill v:ext="view" type="gradientUnscaled"/>
      </v:fill>
      <v:stroke color="#739cc3" weight="1.25pt" miterlimit="2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1"/>
  </w:compat>
  <w:rsids>
    <w:rsidRoot w:val="000D1179"/>
    <w:rsid w:val="0001264B"/>
    <w:rsid w:val="00066F98"/>
    <w:rsid w:val="000A41BE"/>
    <w:rsid w:val="000A507C"/>
    <w:rsid w:val="000D1179"/>
    <w:rsid w:val="001C0E25"/>
    <w:rsid w:val="00250CC4"/>
    <w:rsid w:val="00257619"/>
    <w:rsid w:val="002C391B"/>
    <w:rsid w:val="00367655"/>
    <w:rsid w:val="00370963"/>
    <w:rsid w:val="00482840"/>
    <w:rsid w:val="004B0384"/>
    <w:rsid w:val="004C2BC0"/>
    <w:rsid w:val="005134A8"/>
    <w:rsid w:val="00526EEE"/>
    <w:rsid w:val="00530F76"/>
    <w:rsid w:val="00542F87"/>
    <w:rsid w:val="005630D7"/>
    <w:rsid w:val="00574B8E"/>
    <w:rsid w:val="005D011E"/>
    <w:rsid w:val="006B2409"/>
    <w:rsid w:val="0071050C"/>
    <w:rsid w:val="00720D19"/>
    <w:rsid w:val="007476F9"/>
    <w:rsid w:val="0076744A"/>
    <w:rsid w:val="00813916"/>
    <w:rsid w:val="00831AF0"/>
    <w:rsid w:val="00837224"/>
    <w:rsid w:val="008D3FAC"/>
    <w:rsid w:val="008D7EAC"/>
    <w:rsid w:val="0093767E"/>
    <w:rsid w:val="009A78C2"/>
    <w:rsid w:val="009B554C"/>
    <w:rsid w:val="009C60C8"/>
    <w:rsid w:val="00A07DDE"/>
    <w:rsid w:val="00A313E1"/>
    <w:rsid w:val="00A47CB9"/>
    <w:rsid w:val="00A60937"/>
    <w:rsid w:val="00A61C14"/>
    <w:rsid w:val="00A849D1"/>
    <w:rsid w:val="00B86762"/>
    <w:rsid w:val="00C2174C"/>
    <w:rsid w:val="00C43EEE"/>
    <w:rsid w:val="00CF44DD"/>
    <w:rsid w:val="00D17EDC"/>
    <w:rsid w:val="00D22D5F"/>
    <w:rsid w:val="00D33DBB"/>
    <w:rsid w:val="00D36488"/>
    <w:rsid w:val="00D64521"/>
    <w:rsid w:val="00DB3513"/>
    <w:rsid w:val="00E01D44"/>
    <w:rsid w:val="00E65996"/>
    <w:rsid w:val="00ED205D"/>
    <w:rsid w:val="00F431D3"/>
    <w:rsid w:val="00F53B66"/>
    <w:rsid w:val="00F631BD"/>
    <w:rsid w:val="00F922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 fillcolor="#9cbee0" strokecolor="#739cc3">
      <v:fill color="#9cbee0" color2="#bbd5f0" type="gradient">
        <o:fill v:ext="view" type="gradientUnscaled"/>
      </v:fill>
      <v:stroke color="#739cc3" weight="1.25pt" miterlimit="2"/>
    </o:shapedefaults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1" w:defUnhideWhenUsed="1" w:defQFormat="0" w:count="267">
    <w:lsdException w:name="Normal" w:semiHidden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semiHidden="0" w:uiPriority="39"/>
    <w:lsdException w:name="toc 2" w:semiHidden="0" w:uiPriority="39"/>
    <w:lsdException w:name="toc 3" w:semiHidden="0" w:uiPriority="39"/>
    <w:lsdException w:name="toc 4" w:semiHidden="0" w:uiPriority="39"/>
    <w:lsdException w:name="toc 5" w:semiHidden="0" w:uiPriority="39"/>
    <w:lsdException w:name="toc 6" w:semiHidden="0" w:uiPriority="39"/>
    <w:lsdException w:name="toc 7" w:semiHidden="0" w:uiPriority="39"/>
    <w:lsdException w:name="toc 8" w:semiHidden="0" w:uiPriority="39"/>
    <w:lsdException w:name="toc 9" w:semiHidden="0" w:uiPriority="39"/>
    <w:lsdException w:name="header" w:semiHidden="0" w:uiPriority="99"/>
    <w:lsdException w:name="footer" w:semiHidden="0" w:uiPriority="9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Hyperlink" w:semiHidden="0" w:uiPriority="99"/>
    <w:lsdException w:name="FollowedHyperlink" w:uiPriority="99"/>
    <w:lsdException w:name="Strong" w:semiHidden="0" w:uiPriority="22" w:unhideWhenUsed="0" w:qFormat="1"/>
    <w:lsdException w:name="Emphasis" w:semiHidden="0" w:uiPriority="20" w:unhideWhenUsed="0" w:qFormat="1"/>
    <w:lsdException w:name="HTML Top of Form" w:uiPriority="99"/>
    <w:lsdException w:name="HTML Bottom of Form" w:uiPriority="99"/>
    <w:lsdException w:name="Normal Table" w:uiPriority="99"/>
    <w:lsdException w:name="No List" w:uiPriority="99"/>
    <w:lsdException w:name="Outline List 1" w:uiPriority="99"/>
    <w:lsdException w:name="Outline List 2" w:uiPriority="99"/>
    <w:lsdException w:name="Outline List 3" w:uiPriority="99"/>
    <w:lsdException w:name="Table Simple 1" w:uiPriority="99"/>
    <w:lsdException w:name="Table Simple 2" w:uiPriority="99"/>
    <w:lsdException w:name="Table Simple 3" w:uiPriority="99"/>
    <w:lsdException w:name="Table Classic 1" w:uiPriority="99"/>
    <w:lsdException w:name="Table Classic 2" w:uiPriority="99"/>
    <w:lsdException w:name="Table Classic 3" w:uiPriority="99"/>
    <w:lsdException w:name="Table Classic 4" w:uiPriority="99"/>
    <w:lsdException w:name="Table Colorful 1" w:uiPriority="99"/>
    <w:lsdException w:name="Table Colorful 2" w:uiPriority="99"/>
    <w:lsdException w:name="Table Colorful 3" w:uiPriority="99"/>
    <w:lsdException w:name="Table Columns 1" w:uiPriority="99"/>
    <w:lsdException w:name="Table Columns 2" w:uiPriority="99"/>
    <w:lsdException w:name="Table Columns 3" w:uiPriority="99"/>
    <w:lsdException w:name="Table Columns 4" w:uiPriority="99"/>
    <w:lsdException w:name="Table Columns 5" w:uiPriority="99"/>
    <w:lsdException w:name="Table Grid 1" w:uiPriority="99"/>
    <w:lsdException w:name="Table Grid 2" w:uiPriority="99"/>
    <w:lsdException w:name="Table Grid 3" w:uiPriority="99"/>
    <w:lsdException w:name="Table Grid 4" w:uiPriority="99"/>
    <w:lsdException w:name="Table Grid 5" w:uiPriority="99"/>
    <w:lsdException w:name="Table Grid 6" w:uiPriority="99"/>
    <w:lsdException w:name="Table Grid 7" w:uiPriority="99"/>
    <w:lsdException w:name="Table Grid 8" w:uiPriority="99"/>
    <w:lsdException w:name="Table List 1" w:uiPriority="99"/>
    <w:lsdException w:name="Table List 2" w:uiPriority="99"/>
    <w:lsdException w:name="Table List 3" w:uiPriority="99"/>
    <w:lsdException w:name="Table List 4" w:uiPriority="99"/>
    <w:lsdException w:name="Table List 5" w:uiPriority="99"/>
    <w:lsdException w:name="Table List 6" w:uiPriority="99"/>
    <w:lsdException w:name="Table List 7" w:uiPriority="99"/>
    <w:lsdException w:name="Table List 8" w:uiPriority="99"/>
    <w:lsdException w:name="Table 3D effects 1" w:uiPriority="99"/>
    <w:lsdException w:name="Table 3D effects 2" w:uiPriority="99"/>
    <w:lsdException w:name="Table 3D effects 3" w:uiPriority="99"/>
    <w:lsdException w:name="Table Contemporary" w:uiPriority="99"/>
    <w:lsdException w:name="Table Elegant" w:uiPriority="99"/>
    <w:lsdException w:name="Table Professional" w:uiPriority="99"/>
    <w:lsdException w:name="Table Subtle 1" w:uiPriority="99"/>
    <w:lsdException w:name="Table Subtle 2" w:uiPriority="99"/>
    <w:lsdException w:name="Table Web 1" w:uiPriority="99"/>
    <w:lsdException w:name="Table Web 2" w:uiPriority="99"/>
    <w:lsdException w:name="Table Web 3" w:uiPriority="99"/>
    <w:lsdException w:name="Balloon Text" w:uiPriority="99"/>
    <w:lsdException w:name="Table Grid" w:uiPriority="99"/>
    <w:lsdException w:name="Table Theme" w:uiPriority="99"/>
    <w:lsdException w:name="Placeholder Text" w:uiPriority="99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iPriority="99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styleId="10">
    <w:name w:val="heading 1"/>
    <w:basedOn w:val="a"/>
    <w:next w:val="a"/>
    <w:link w:val="1Char"/>
    <w:uiPriority w:val="9"/>
    <w:qFormat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annotation subject"/>
    <w:basedOn w:val="a4"/>
    <w:next w:val="a4"/>
    <w:link w:val="Char"/>
    <w:semiHidden/>
    <w:unhideWhenUsed/>
    <w:rPr>
      <w:b/>
      <w:bCs/>
    </w:rPr>
  </w:style>
  <w:style w:type="paragraph" w:styleId="a4">
    <w:name w:val="annotation text"/>
    <w:basedOn w:val="a"/>
    <w:link w:val="Char0"/>
    <w:semiHidden/>
    <w:unhideWhenUsed/>
    <w:pPr>
      <w:jc w:val="left"/>
    </w:pPr>
  </w:style>
  <w:style w:type="paragraph" w:styleId="70">
    <w:name w:val="toc 7"/>
    <w:basedOn w:val="a"/>
    <w:next w:val="a"/>
    <w:uiPriority w:val="39"/>
    <w:unhideWhenUsed/>
    <w:pPr>
      <w:ind w:leftChars="1200" w:left="2520"/>
    </w:pPr>
  </w:style>
  <w:style w:type="paragraph" w:styleId="50">
    <w:name w:val="toc 5"/>
    <w:basedOn w:val="a"/>
    <w:next w:val="a"/>
    <w:uiPriority w:val="39"/>
    <w:unhideWhenUsed/>
    <w:pPr>
      <w:ind w:leftChars="800" w:left="1680"/>
    </w:pPr>
  </w:style>
  <w:style w:type="paragraph" w:styleId="30">
    <w:name w:val="toc 3"/>
    <w:basedOn w:val="a"/>
    <w:next w:val="a"/>
    <w:uiPriority w:val="39"/>
    <w:unhideWhenUsed/>
    <w:pPr>
      <w:ind w:leftChars="400" w:left="840"/>
    </w:pPr>
  </w:style>
  <w:style w:type="paragraph" w:styleId="80">
    <w:name w:val="toc 8"/>
    <w:basedOn w:val="a"/>
    <w:next w:val="a"/>
    <w:uiPriority w:val="39"/>
    <w:unhideWhenUsed/>
    <w:pPr>
      <w:ind w:leftChars="1400" w:left="2940"/>
    </w:pPr>
  </w:style>
  <w:style w:type="paragraph" w:styleId="a5">
    <w:name w:val="Balloon Text"/>
    <w:basedOn w:val="a"/>
    <w:link w:val="Char1"/>
    <w:uiPriority w:val="99"/>
    <w:semiHidden/>
    <w:unhideWhenUsed/>
    <w:rPr>
      <w:sz w:val="18"/>
      <w:szCs w:val="18"/>
    </w:rPr>
  </w:style>
  <w:style w:type="paragraph" w:styleId="a6">
    <w:name w:val="footer"/>
    <w:basedOn w:val="a"/>
    <w:link w:val="Char2"/>
    <w:uiPriority w:val="99"/>
    <w:unhideWhenUsed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7">
    <w:name w:val="header"/>
    <w:basedOn w:val="a"/>
    <w:link w:val="Char3"/>
    <w:uiPriority w:val="99"/>
    <w:unhideWhenUsed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11">
    <w:name w:val="toc 1"/>
    <w:basedOn w:val="a"/>
    <w:next w:val="a"/>
    <w:uiPriority w:val="39"/>
    <w:unhideWhenUsed/>
  </w:style>
  <w:style w:type="paragraph" w:styleId="40">
    <w:name w:val="toc 4"/>
    <w:basedOn w:val="a"/>
    <w:next w:val="a"/>
    <w:uiPriority w:val="39"/>
    <w:unhideWhenUsed/>
    <w:pPr>
      <w:ind w:leftChars="600" w:left="1260"/>
    </w:pPr>
  </w:style>
  <w:style w:type="paragraph" w:styleId="60">
    <w:name w:val="toc 6"/>
    <w:basedOn w:val="a"/>
    <w:next w:val="a"/>
    <w:uiPriority w:val="39"/>
    <w:unhideWhenUsed/>
    <w:pPr>
      <w:ind w:leftChars="1000" w:left="2100"/>
    </w:pPr>
  </w:style>
  <w:style w:type="paragraph" w:styleId="20">
    <w:name w:val="toc 2"/>
    <w:basedOn w:val="a"/>
    <w:next w:val="a"/>
    <w:uiPriority w:val="39"/>
    <w:unhideWhenUsed/>
    <w:pPr>
      <w:ind w:leftChars="200" w:left="420"/>
    </w:pPr>
  </w:style>
  <w:style w:type="paragraph" w:styleId="9">
    <w:name w:val="toc 9"/>
    <w:basedOn w:val="a"/>
    <w:next w:val="a"/>
    <w:uiPriority w:val="39"/>
    <w:unhideWhenUsed/>
    <w:pPr>
      <w:ind w:leftChars="1600" w:left="3360"/>
    </w:pPr>
  </w:style>
  <w:style w:type="paragraph" w:styleId="a8">
    <w:name w:val="Title"/>
    <w:basedOn w:val="a"/>
    <w:next w:val="a"/>
    <w:link w:val="Char4"/>
    <w:uiPriority w:val="10"/>
    <w:qFormat/>
    <w:pPr>
      <w:spacing w:before="240" w:after="60"/>
      <w:jc w:val="center"/>
      <w:outlineLvl w:val="0"/>
    </w:pPr>
    <w:rPr>
      <w:rFonts w:ascii="Cambria" w:hAnsi="Cambria"/>
      <w:b/>
      <w:bCs/>
      <w:sz w:val="32"/>
      <w:szCs w:val="32"/>
    </w:rPr>
  </w:style>
  <w:style w:type="character" w:styleId="a9">
    <w:name w:val="FollowedHyperlink"/>
    <w:uiPriority w:val="99"/>
    <w:semiHidden/>
    <w:unhideWhenUsed/>
    <w:rPr>
      <w:color w:val="800080"/>
      <w:u w:val="single"/>
    </w:rPr>
  </w:style>
  <w:style w:type="character" w:styleId="aa">
    <w:name w:val="Hyperlink"/>
    <w:uiPriority w:val="99"/>
    <w:unhideWhenUsed/>
    <w:rPr>
      <w:color w:val="0000FF"/>
      <w:u w:val="single"/>
    </w:rPr>
  </w:style>
  <w:style w:type="character" w:styleId="ab">
    <w:name w:val="annotation reference"/>
    <w:semiHidden/>
    <w:unhideWhenUsed/>
    <w:rPr>
      <w:sz w:val="21"/>
      <w:szCs w:val="21"/>
    </w:rPr>
  </w:style>
  <w:style w:type="paragraph" w:customStyle="1" w:styleId="12">
    <w:name w:val="列出段落1"/>
    <w:basedOn w:val="a"/>
    <w:link w:val="Char5"/>
    <w:uiPriority w:val="34"/>
    <w:qFormat/>
    <w:pPr>
      <w:ind w:firstLineChars="200" w:firstLine="420"/>
    </w:pPr>
  </w:style>
  <w:style w:type="paragraph" w:customStyle="1" w:styleId="4">
    <w:name w:val="样式4"/>
    <w:basedOn w:val="12"/>
    <w:link w:val="4Char"/>
    <w:qFormat/>
    <w:pPr>
      <w:numPr>
        <w:ilvl w:val="3"/>
        <w:numId w:val="1"/>
      </w:numPr>
      <w:ind w:firstLineChars="0" w:firstLine="0"/>
    </w:pPr>
  </w:style>
  <w:style w:type="paragraph" w:customStyle="1" w:styleId="1">
    <w:name w:val="样式1"/>
    <w:basedOn w:val="12"/>
    <w:link w:val="1Char0"/>
    <w:qFormat/>
    <w:pPr>
      <w:numPr>
        <w:numId w:val="1"/>
      </w:numPr>
      <w:ind w:left="568" w:hangingChars="202" w:hanging="568"/>
      <w:outlineLvl w:val="0"/>
    </w:pPr>
    <w:rPr>
      <w:b/>
      <w:sz w:val="28"/>
      <w:szCs w:val="28"/>
    </w:rPr>
  </w:style>
  <w:style w:type="paragraph" w:customStyle="1" w:styleId="2">
    <w:name w:val="样式2"/>
    <w:basedOn w:val="12"/>
    <w:link w:val="2Char"/>
    <w:qFormat/>
    <w:pPr>
      <w:numPr>
        <w:ilvl w:val="1"/>
        <w:numId w:val="1"/>
      </w:numPr>
      <w:ind w:firstLineChars="0" w:firstLine="0"/>
      <w:outlineLvl w:val="1"/>
    </w:pPr>
    <w:rPr>
      <w:b/>
      <w:sz w:val="24"/>
      <w:szCs w:val="24"/>
    </w:rPr>
  </w:style>
  <w:style w:type="paragraph" w:customStyle="1" w:styleId="3">
    <w:name w:val="样式3"/>
    <w:basedOn w:val="12"/>
    <w:link w:val="3Char"/>
    <w:qFormat/>
    <w:pPr>
      <w:numPr>
        <w:ilvl w:val="2"/>
        <w:numId w:val="1"/>
      </w:numPr>
      <w:ind w:firstLineChars="0" w:firstLine="0"/>
      <w:outlineLvl w:val="2"/>
    </w:pPr>
    <w:rPr>
      <w:b/>
    </w:rPr>
  </w:style>
  <w:style w:type="paragraph" w:customStyle="1" w:styleId="5">
    <w:name w:val="样式5"/>
    <w:basedOn w:val="12"/>
    <w:link w:val="5Char"/>
    <w:qFormat/>
    <w:pPr>
      <w:numPr>
        <w:ilvl w:val="4"/>
        <w:numId w:val="1"/>
      </w:numPr>
      <w:ind w:firstLineChars="0" w:firstLine="0"/>
    </w:pPr>
  </w:style>
  <w:style w:type="paragraph" w:customStyle="1" w:styleId="6">
    <w:name w:val="样式6"/>
    <w:basedOn w:val="12"/>
    <w:link w:val="6Char"/>
    <w:qFormat/>
    <w:pPr>
      <w:numPr>
        <w:ilvl w:val="5"/>
        <w:numId w:val="1"/>
      </w:numPr>
      <w:ind w:firstLineChars="0" w:firstLine="0"/>
    </w:pPr>
  </w:style>
  <w:style w:type="paragraph" w:customStyle="1" w:styleId="7">
    <w:name w:val="样式7"/>
    <w:basedOn w:val="12"/>
    <w:link w:val="7Char"/>
    <w:qFormat/>
    <w:pPr>
      <w:numPr>
        <w:ilvl w:val="6"/>
        <w:numId w:val="1"/>
      </w:numPr>
      <w:ind w:firstLineChars="0" w:firstLine="0"/>
    </w:pPr>
  </w:style>
  <w:style w:type="paragraph" w:customStyle="1" w:styleId="8">
    <w:name w:val="样式8"/>
    <w:basedOn w:val="12"/>
    <w:link w:val="8Char"/>
    <w:qFormat/>
    <w:pPr>
      <w:numPr>
        <w:ilvl w:val="7"/>
        <w:numId w:val="1"/>
      </w:numPr>
      <w:ind w:firstLineChars="0" w:firstLine="0"/>
    </w:pPr>
  </w:style>
  <w:style w:type="character" w:customStyle="1" w:styleId="4Char">
    <w:name w:val="样式4 Char"/>
    <w:basedOn w:val="Char5"/>
    <w:link w:val="4"/>
  </w:style>
  <w:style w:type="character" w:customStyle="1" w:styleId="Char5">
    <w:name w:val="列出段落 Char"/>
    <w:basedOn w:val="a0"/>
    <w:link w:val="12"/>
    <w:uiPriority w:val="34"/>
  </w:style>
  <w:style w:type="character" w:customStyle="1" w:styleId="5Char">
    <w:name w:val="样式5 Char"/>
    <w:basedOn w:val="Char5"/>
    <w:link w:val="5"/>
  </w:style>
  <w:style w:type="paragraph" w:customStyle="1" w:styleId="TOC1">
    <w:name w:val="TOC 标题1"/>
    <w:basedOn w:val="10"/>
    <w:next w:val="a"/>
    <w:uiPriority w:val="39"/>
    <w:semiHidden/>
    <w:unhideWhenUsed/>
    <w:qFormat/>
    <w:pPr>
      <w:widowControl/>
      <w:spacing w:before="480" w:after="0" w:line="276" w:lineRule="auto"/>
      <w:jc w:val="left"/>
      <w:outlineLvl w:val="9"/>
    </w:pPr>
    <w:rPr>
      <w:rFonts w:ascii="Cambria" w:hAnsi="Cambria"/>
      <w:color w:val="365F90"/>
      <w:kern w:val="0"/>
      <w:sz w:val="28"/>
      <w:szCs w:val="28"/>
    </w:rPr>
  </w:style>
  <w:style w:type="paragraph" w:customStyle="1" w:styleId="TOC2">
    <w:name w:val="TOC 标题2"/>
    <w:basedOn w:val="10"/>
    <w:next w:val="a"/>
    <w:uiPriority w:val="39"/>
    <w:semiHidden/>
    <w:unhideWhenUsed/>
    <w:qFormat/>
    <w:pPr>
      <w:widowControl/>
      <w:spacing w:before="480" w:after="0" w:line="276" w:lineRule="auto"/>
      <w:jc w:val="left"/>
      <w:outlineLvl w:val="9"/>
    </w:pPr>
    <w:rPr>
      <w:rFonts w:ascii="Cambria" w:hAnsi="Cambria"/>
      <w:color w:val="365F90"/>
      <w:kern w:val="0"/>
      <w:sz w:val="28"/>
      <w:szCs w:val="28"/>
    </w:rPr>
  </w:style>
  <w:style w:type="paragraph" w:customStyle="1" w:styleId="13">
    <w:name w:val="修订1"/>
    <w:hidden/>
    <w:uiPriority w:val="99"/>
    <w:semiHidden/>
    <w:rPr>
      <w:rFonts w:ascii="Calibri" w:hAnsi="Calibri"/>
      <w:kern w:val="2"/>
      <w:sz w:val="21"/>
      <w:szCs w:val="22"/>
    </w:rPr>
  </w:style>
  <w:style w:type="character" w:customStyle="1" w:styleId="1Char0">
    <w:name w:val="样式1 Char"/>
    <w:link w:val="1"/>
    <w:rPr>
      <w:b/>
      <w:sz w:val="28"/>
      <w:szCs w:val="28"/>
    </w:rPr>
  </w:style>
  <w:style w:type="character" w:customStyle="1" w:styleId="2Char">
    <w:name w:val="样式2 Char"/>
    <w:link w:val="2"/>
    <w:rPr>
      <w:b/>
      <w:sz w:val="24"/>
      <w:szCs w:val="24"/>
    </w:rPr>
  </w:style>
  <w:style w:type="character" w:customStyle="1" w:styleId="3Char">
    <w:name w:val="样式3 Char"/>
    <w:link w:val="3"/>
    <w:rPr>
      <w:rFonts w:ascii="Calibri" w:hAnsi="Calibri"/>
      <w:b/>
      <w:kern w:val="2"/>
      <w:sz w:val="21"/>
      <w:szCs w:val="22"/>
    </w:rPr>
  </w:style>
  <w:style w:type="character" w:customStyle="1" w:styleId="6Char">
    <w:name w:val="样式6 Char"/>
    <w:basedOn w:val="Char5"/>
    <w:link w:val="6"/>
  </w:style>
  <w:style w:type="character" w:customStyle="1" w:styleId="7Char">
    <w:name w:val="样式7 Char"/>
    <w:basedOn w:val="Char5"/>
    <w:link w:val="7"/>
  </w:style>
  <w:style w:type="character" w:customStyle="1" w:styleId="8Char">
    <w:name w:val="样式8 Char"/>
    <w:basedOn w:val="Char5"/>
    <w:link w:val="8"/>
  </w:style>
  <w:style w:type="character" w:customStyle="1" w:styleId="1Char">
    <w:name w:val="标题 1 Char"/>
    <w:link w:val="10"/>
    <w:uiPriority w:val="9"/>
    <w:rPr>
      <w:b/>
      <w:bCs/>
      <w:kern w:val="44"/>
      <w:sz w:val="44"/>
      <w:szCs w:val="44"/>
    </w:rPr>
  </w:style>
  <w:style w:type="character" w:customStyle="1" w:styleId="Char1">
    <w:name w:val="批注框文本 Char"/>
    <w:link w:val="a5"/>
    <w:uiPriority w:val="99"/>
    <w:semiHidden/>
    <w:rPr>
      <w:sz w:val="18"/>
      <w:szCs w:val="18"/>
    </w:rPr>
  </w:style>
  <w:style w:type="character" w:customStyle="1" w:styleId="Char3">
    <w:name w:val="页眉 Char"/>
    <w:link w:val="a7"/>
    <w:uiPriority w:val="99"/>
    <w:rPr>
      <w:sz w:val="18"/>
      <w:szCs w:val="18"/>
    </w:rPr>
  </w:style>
  <w:style w:type="character" w:customStyle="1" w:styleId="Char2">
    <w:name w:val="页脚 Char"/>
    <w:link w:val="a6"/>
    <w:uiPriority w:val="99"/>
    <w:rPr>
      <w:sz w:val="18"/>
      <w:szCs w:val="18"/>
    </w:rPr>
  </w:style>
  <w:style w:type="character" w:customStyle="1" w:styleId="Char4">
    <w:name w:val="标题 Char"/>
    <w:link w:val="a8"/>
    <w:uiPriority w:val="10"/>
    <w:rPr>
      <w:rFonts w:ascii="Cambria" w:hAnsi="Cambria"/>
      <w:b/>
      <w:bCs/>
      <w:kern w:val="2"/>
      <w:sz w:val="32"/>
      <w:szCs w:val="32"/>
    </w:rPr>
  </w:style>
  <w:style w:type="character" w:customStyle="1" w:styleId="Char0">
    <w:name w:val="批注文字 Char"/>
    <w:link w:val="a4"/>
    <w:semiHidden/>
    <w:rPr>
      <w:rFonts w:ascii="Calibri" w:hAnsi="Calibri"/>
      <w:kern w:val="2"/>
      <w:sz w:val="21"/>
      <w:szCs w:val="22"/>
    </w:rPr>
  </w:style>
  <w:style w:type="character" w:customStyle="1" w:styleId="Char">
    <w:name w:val="批注主题 Char"/>
    <w:link w:val="a3"/>
    <w:semiHidden/>
    <w:rPr>
      <w:rFonts w:ascii="Calibri" w:hAnsi="Calibri"/>
      <w:b/>
      <w:bCs/>
      <w:kern w:val="2"/>
      <w:sz w:val="21"/>
      <w:szCs w:val="22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0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76" Type="http://schemas.openxmlformats.org/officeDocument/2006/relationships/image" Target="media/image67.png"/><Relationship Id="rId84" Type="http://schemas.openxmlformats.org/officeDocument/2006/relationships/header" Target="header1.xml"/><Relationship Id="rId7" Type="http://schemas.openxmlformats.org/officeDocument/2006/relationships/footnotes" Target="footnotes.xml"/><Relationship Id="rId71" Type="http://schemas.openxmlformats.org/officeDocument/2006/relationships/image" Target="media/image62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jpe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image" Target="media/image57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5" Type="http://schemas.openxmlformats.org/officeDocument/2006/relationships/settings" Target="settings.xml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9" Type="http://schemas.openxmlformats.org/officeDocument/2006/relationships/image" Target="media/image11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77" Type="http://schemas.openxmlformats.org/officeDocument/2006/relationships/image" Target="media/image68.png"/><Relationship Id="rId8" Type="http://schemas.openxmlformats.org/officeDocument/2006/relationships/endnotes" Target="endnotes.xml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80" Type="http://schemas.openxmlformats.org/officeDocument/2006/relationships/image" Target="media/image71.png"/><Relationship Id="rId85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oleObject" Target="embeddings/oleObject1.bin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2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83" Type="http://schemas.openxmlformats.org/officeDocument/2006/relationships/image" Target="media/image74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image" Target="media/image2.jpeg"/><Relationship Id="rId31" Type="http://schemas.openxmlformats.org/officeDocument/2006/relationships/image" Target="media/image23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emf"/><Relationship Id="rId78" Type="http://schemas.openxmlformats.org/officeDocument/2006/relationships/image" Target="media/image69.png"/><Relationship Id="rId81" Type="http://schemas.openxmlformats.org/officeDocument/2006/relationships/image" Target="media/image72.png"/><Relationship Id="rId86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Arab" typeface="Times New Roman"/>
        <a:font script="Beng" typeface="Vrinda"/>
        <a:font script="Cans" typeface="Euphemia"/>
        <a:font script="Cher" typeface="Plantagenet Cherokee"/>
        <a:font script="Deva" typeface="Mangal"/>
        <a:font script="Ethi" typeface="Nyala"/>
        <a:font script="Geor" typeface="Sylfaen"/>
        <a:font script="Gujr" typeface="Shruti"/>
        <a:font script="Guru" typeface="Raavi"/>
        <a:font script="Hang" typeface="맑은 고딕"/>
        <a:font script="Hans" typeface="宋体"/>
        <a:font script="Hant" typeface="新細明體"/>
        <a:font script="Hebr" typeface="Times New Roman"/>
        <a:font script="Jpan" typeface="ＭＳ Ｐゴシック"/>
        <a:font script="Khmr" typeface="MoolBoran"/>
        <a:font script="Knda" typeface="Tunga"/>
        <a:font script="Laoo" typeface="DokChampa"/>
        <a:font script="Mlym" typeface="Kartika"/>
        <a:font script="Mong" typeface="Mongolian Baiti"/>
        <a:font script="Orya" typeface="Kalinga"/>
        <a:font script="Sinh" typeface="Iskoola Pota"/>
        <a:font script="Syrc" typeface="Estrangelo Edessa"/>
        <a:font script="Taml" typeface="Latha"/>
        <a:font script="Telu" typeface="Gautami"/>
        <a:font script="Thaa" typeface="MV Boli"/>
        <a:font script="Thai" typeface="Tahoma"/>
        <a:font script="Tibt" typeface="Microsoft Himalaya"/>
        <a:font script="Uigh" typeface="Microsoft Uighur"/>
        <a:font script="Viet" typeface="Times New Roman"/>
        <a:font script="Yiii" typeface="Microsoft Yi Baiti"/>
      </a:majorFont>
      <a:minorFont>
        <a:latin typeface="Calibri"/>
        <a:ea typeface=""/>
        <a:cs typeface=""/>
        <a:font script="Arab" typeface="Arial"/>
        <a:font script="Beng" typeface="Vrinda"/>
        <a:font script="Cans" typeface="Euphemia"/>
        <a:font script="Cher" typeface="Plantagenet Cherokee"/>
        <a:font script="Deva" typeface="Mangal"/>
        <a:font script="Ethi" typeface="Nyala"/>
        <a:font script="Geor" typeface="Sylfaen"/>
        <a:font script="Gujr" typeface="Shruti"/>
        <a:font script="Guru" typeface="Raavi"/>
        <a:font script="Hang" typeface="맑은 고딕"/>
        <a:font script="Hans" typeface="宋体"/>
        <a:font script="Hant" typeface="新細明體"/>
        <a:font script="Hebr" typeface="Arial"/>
        <a:font script="Jpan" typeface="ＭＳ Ｐゴシック"/>
        <a:font script="Khmr" typeface="DaunPenh"/>
        <a:font script="Knda" typeface="Tunga"/>
        <a:font script="Laoo" typeface="DokChampa"/>
        <a:font script="Mlym" typeface="Kartika"/>
        <a:font script="Mong" typeface="Mongolian Baiti"/>
        <a:font script="Orya" typeface="Kalinga"/>
        <a:font script="Sinh" typeface="Iskoola Pota"/>
        <a:font script="Syrc" typeface="Estrangelo Edessa"/>
        <a:font script="Taml" typeface="Latha"/>
        <a:font script="Telu" typeface="Gautami"/>
        <a:font script="Thaa" typeface="MV Boli"/>
        <a:font script="Thai" typeface="Tahoma"/>
        <a:font script="Tibt" typeface="Microsoft Himalaya"/>
        <a:font script="Uigh" typeface="Microsoft Uighur"/>
        <a:font script="Viet" typeface="Arial"/>
        <a:font script="Yiii" typeface="Microsoft Yi Baiti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1039</TotalTime>
  <Pages>44</Pages>
  <Words>1367</Words>
  <Characters>7798</Characters>
  <Application>Microsoft Office Word</Application>
  <DocSecurity>0</DocSecurity>
  <Lines>64</Lines>
  <Paragraphs>18</Paragraphs>
  <ScaleCrop>false</ScaleCrop>
  <Company/>
  <LinksUpToDate>false</LinksUpToDate>
  <CharactersWithSpaces>9147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App、公众号、轻应用和WAP网站的区别</dc:title>
  <dc:creator>微软用户</dc:creator>
  <cp:lastModifiedBy>陈天华</cp:lastModifiedBy>
  <cp:revision>33</cp:revision>
  <dcterms:created xsi:type="dcterms:W3CDTF">2014-05-08T08:23:00Z</dcterms:created>
  <dcterms:modified xsi:type="dcterms:W3CDTF">2014-10-20T10:54:00Z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2052-9.1.0.4716</vt:lpwstr>
  </property>
</Properties>
</file>