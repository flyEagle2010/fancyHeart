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472" w:type="dxa"/>
        <w:jc w:val="center"/>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101"/>
        <w:gridCol w:w="1559"/>
        <w:gridCol w:w="5812"/>
      </w:tblGrid>
      <w:tr w:rsidR="00E742D4">
        <w:trPr>
          <w:jc w:val="center"/>
        </w:trPr>
        <w:tc>
          <w:tcPr>
            <w:tcW w:w="1101" w:type="dxa"/>
            <w:shd w:val="clear" w:color="auto" w:fill="000000"/>
          </w:tcPr>
          <w:p w:rsidR="00E742D4" w:rsidRDefault="00E43468">
            <w:pPr>
              <w:widowControl/>
              <w:jc w:val="center"/>
              <w:rPr>
                <w:rFonts w:cs="宋体" w:hint="default"/>
                <w:b/>
                <w:bCs/>
                <w:color w:val="FFFFFF"/>
                <w:kern w:val="0"/>
                <w:sz w:val="18"/>
                <w:szCs w:val="18"/>
              </w:rPr>
            </w:pPr>
            <w:r>
              <w:rPr>
                <w:rFonts w:ascii="宋体" w:hAnsi="宋体" w:cs="宋体"/>
                <w:b/>
                <w:bCs/>
                <w:color w:val="FFFFFF"/>
                <w:kern w:val="0"/>
                <w:sz w:val="18"/>
                <w:szCs w:val="18"/>
              </w:rPr>
              <w:t>日期</w:t>
            </w:r>
          </w:p>
        </w:tc>
        <w:tc>
          <w:tcPr>
            <w:tcW w:w="1559" w:type="dxa"/>
            <w:shd w:val="clear" w:color="auto" w:fill="000000"/>
          </w:tcPr>
          <w:p w:rsidR="00E742D4" w:rsidRDefault="00E43468">
            <w:pPr>
              <w:widowControl/>
              <w:jc w:val="center"/>
              <w:rPr>
                <w:rFonts w:cs="宋体" w:hint="default"/>
                <w:b/>
                <w:bCs/>
                <w:color w:val="FFFFFF"/>
                <w:kern w:val="0"/>
                <w:sz w:val="18"/>
                <w:szCs w:val="18"/>
              </w:rPr>
            </w:pPr>
            <w:r>
              <w:rPr>
                <w:rFonts w:ascii="宋体" w:hAnsi="宋体" w:cs="宋体"/>
                <w:b/>
                <w:bCs/>
                <w:color w:val="FFFFFF"/>
                <w:kern w:val="0"/>
                <w:sz w:val="18"/>
                <w:szCs w:val="18"/>
              </w:rPr>
              <w:t>创建者</w:t>
            </w:r>
          </w:p>
        </w:tc>
        <w:tc>
          <w:tcPr>
            <w:tcW w:w="5812" w:type="dxa"/>
            <w:shd w:val="clear" w:color="auto" w:fill="000000"/>
          </w:tcPr>
          <w:p w:rsidR="00E742D4" w:rsidRDefault="00E43468">
            <w:pPr>
              <w:widowControl/>
              <w:jc w:val="center"/>
              <w:rPr>
                <w:rFonts w:cs="宋体" w:hint="default"/>
                <w:b/>
                <w:bCs/>
                <w:color w:val="FFFFFF"/>
                <w:kern w:val="0"/>
                <w:sz w:val="18"/>
                <w:szCs w:val="18"/>
              </w:rPr>
            </w:pPr>
            <w:r>
              <w:rPr>
                <w:rFonts w:ascii="宋体" w:hAnsi="宋体" w:cs="宋体"/>
                <w:b/>
                <w:bCs/>
                <w:color w:val="FFFFFF"/>
                <w:kern w:val="0"/>
                <w:sz w:val="18"/>
                <w:szCs w:val="18"/>
              </w:rPr>
              <w:t>修正内容</w:t>
            </w:r>
          </w:p>
        </w:tc>
      </w:tr>
      <w:tr w:rsidR="00E742D4">
        <w:trPr>
          <w:jc w:val="center"/>
        </w:trPr>
        <w:tc>
          <w:tcPr>
            <w:tcW w:w="1101" w:type="dxa"/>
            <w:tcBorders>
              <w:top w:val="single" w:sz="8" w:space="0" w:color="000000"/>
              <w:bottom w:val="single" w:sz="8" w:space="0" w:color="000000"/>
            </w:tcBorders>
          </w:tcPr>
          <w:p w:rsidR="00E742D4" w:rsidRDefault="00F926C8" w:rsidP="00F926C8">
            <w:pPr>
              <w:widowControl/>
              <w:jc w:val="center"/>
              <w:rPr>
                <w:rFonts w:cs="宋体" w:hint="default"/>
                <w:b/>
                <w:bCs/>
                <w:kern w:val="0"/>
                <w:sz w:val="18"/>
                <w:szCs w:val="18"/>
              </w:rPr>
            </w:pPr>
            <w:r>
              <w:rPr>
                <w:rFonts w:cs="宋体" w:hint="default"/>
                <w:b/>
                <w:bCs/>
                <w:kern w:val="0"/>
                <w:sz w:val="18"/>
                <w:szCs w:val="18"/>
              </w:rPr>
              <w:t>2014/8/11</w:t>
            </w:r>
          </w:p>
        </w:tc>
        <w:tc>
          <w:tcPr>
            <w:tcW w:w="1559" w:type="dxa"/>
            <w:tcBorders>
              <w:top w:val="single" w:sz="8" w:space="0" w:color="000000"/>
              <w:bottom w:val="single" w:sz="8" w:space="0" w:color="000000"/>
            </w:tcBorders>
          </w:tcPr>
          <w:p w:rsidR="00E742D4" w:rsidRDefault="00E43468">
            <w:pPr>
              <w:widowControl/>
              <w:jc w:val="center"/>
              <w:rPr>
                <w:rFonts w:cs="宋体" w:hint="default"/>
                <w:kern w:val="0"/>
                <w:sz w:val="18"/>
                <w:szCs w:val="18"/>
              </w:rPr>
            </w:pPr>
            <w:r>
              <w:rPr>
                <w:rFonts w:cs="宋体"/>
                <w:kern w:val="0"/>
                <w:sz w:val="18"/>
                <w:szCs w:val="18"/>
              </w:rPr>
              <w:t>陈天华</w:t>
            </w:r>
          </w:p>
        </w:tc>
        <w:tc>
          <w:tcPr>
            <w:tcW w:w="5812" w:type="dxa"/>
            <w:tcBorders>
              <w:top w:val="single" w:sz="8" w:space="0" w:color="000000"/>
              <w:bottom w:val="single" w:sz="8" w:space="0" w:color="000000"/>
            </w:tcBorders>
          </w:tcPr>
          <w:p w:rsidR="00E742D4" w:rsidRDefault="00E43468">
            <w:pPr>
              <w:widowControl/>
              <w:jc w:val="center"/>
              <w:rPr>
                <w:rFonts w:cs="宋体" w:hint="default"/>
                <w:kern w:val="0"/>
                <w:sz w:val="18"/>
                <w:szCs w:val="18"/>
              </w:rPr>
            </w:pPr>
            <w:r>
              <w:rPr>
                <w:rFonts w:cs="宋体"/>
                <w:kern w:val="0"/>
                <w:sz w:val="18"/>
                <w:szCs w:val="18"/>
              </w:rPr>
              <w:t>创建文档</w:t>
            </w:r>
          </w:p>
        </w:tc>
      </w:tr>
      <w:tr w:rsidR="00E742D4">
        <w:trPr>
          <w:jc w:val="center"/>
        </w:trPr>
        <w:tc>
          <w:tcPr>
            <w:tcW w:w="1101" w:type="dxa"/>
          </w:tcPr>
          <w:p w:rsidR="00E742D4" w:rsidRDefault="00E742D4">
            <w:pPr>
              <w:widowControl/>
              <w:jc w:val="center"/>
              <w:rPr>
                <w:rFonts w:cs="宋体" w:hint="default"/>
                <w:b/>
                <w:bCs/>
                <w:kern w:val="0"/>
                <w:sz w:val="18"/>
                <w:szCs w:val="18"/>
              </w:rPr>
            </w:pPr>
          </w:p>
        </w:tc>
        <w:tc>
          <w:tcPr>
            <w:tcW w:w="1559" w:type="dxa"/>
          </w:tcPr>
          <w:p w:rsidR="00E742D4" w:rsidRDefault="00E742D4">
            <w:pPr>
              <w:widowControl/>
              <w:jc w:val="center"/>
              <w:rPr>
                <w:rFonts w:cs="宋体" w:hint="default"/>
                <w:kern w:val="0"/>
                <w:sz w:val="18"/>
                <w:szCs w:val="18"/>
              </w:rPr>
            </w:pPr>
          </w:p>
        </w:tc>
        <w:tc>
          <w:tcPr>
            <w:tcW w:w="5812" w:type="dxa"/>
          </w:tcPr>
          <w:p w:rsidR="00E742D4" w:rsidRDefault="00E742D4">
            <w:pPr>
              <w:widowControl/>
              <w:jc w:val="center"/>
              <w:rPr>
                <w:rFonts w:cs="宋体" w:hint="default"/>
                <w:kern w:val="0"/>
                <w:sz w:val="18"/>
                <w:szCs w:val="18"/>
              </w:rPr>
            </w:pPr>
          </w:p>
        </w:tc>
      </w:tr>
      <w:tr w:rsidR="00E742D4">
        <w:trPr>
          <w:jc w:val="center"/>
        </w:trPr>
        <w:tc>
          <w:tcPr>
            <w:tcW w:w="1101" w:type="dxa"/>
            <w:tcBorders>
              <w:top w:val="single" w:sz="8" w:space="0" w:color="000000"/>
              <w:bottom w:val="single" w:sz="8" w:space="0" w:color="000000"/>
            </w:tcBorders>
          </w:tcPr>
          <w:p w:rsidR="00E742D4" w:rsidRDefault="00E742D4">
            <w:pPr>
              <w:widowControl/>
              <w:jc w:val="center"/>
              <w:rPr>
                <w:rFonts w:cs="宋体" w:hint="default"/>
                <w:b/>
                <w:bCs/>
                <w:kern w:val="0"/>
                <w:sz w:val="18"/>
                <w:szCs w:val="18"/>
              </w:rPr>
            </w:pPr>
          </w:p>
        </w:tc>
        <w:tc>
          <w:tcPr>
            <w:tcW w:w="1559"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c>
          <w:tcPr>
            <w:tcW w:w="5812"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r>
      <w:tr w:rsidR="00E742D4">
        <w:trPr>
          <w:jc w:val="center"/>
        </w:trPr>
        <w:tc>
          <w:tcPr>
            <w:tcW w:w="1101" w:type="dxa"/>
          </w:tcPr>
          <w:p w:rsidR="00E742D4" w:rsidRDefault="00E742D4">
            <w:pPr>
              <w:widowControl/>
              <w:jc w:val="center"/>
              <w:rPr>
                <w:rFonts w:cs="宋体" w:hint="default"/>
                <w:b/>
                <w:bCs/>
                <w:kern w:val="0"/>
                <w:sz w:val="18"/>
                <w:szCs w:val="18"/>
              </w:rPr>
            </w:pPr>
          </w:p>
        </w:tc>
        <w:tc>
          <w:tcPr>
            <w:tcW w:w="1559" w:type="dxa"/>
          </w:tcPr>
          <w:p w:rsidR="00E742D4" w:rsidRDefault="00E742D4">
            <w:pPr>
              <w:widowControl/>
              <w:jc w:val="center"/>
              <w:rPr>
                <w:rFonts w:cs="宋体" w:hint="default"/>
                <w:kern w:val="0"/>
                <w:sz w:val="18"/>
                <w:szCs w:val="18"/>
              </w:rPr>
            </w:pPr>
          </w:p>
        </w:tc>
        <w:tc>
          <w:tcPr>
            <w:tcW w:w="5812" w:type="dxa"/>
          </w:tcPr>
          <w:p w:rsidR="00E742D4" w:rsidRDefault="00E742D4">
            <w:pPr>
              <w:widowControl/>
              <w:jc w:val="center"/>
              <w:rPr>
                <w:rFonts w:cs="宋体" w:hint="default"/>
                <w:kern w:val="0"/>
                <w:sz w:val="18"/>
                <w:szCs w:val="18"/>
              </w:rPr>
            </w:pPr>
          </w:p>
        </w:tc>
      </w:tr>
      <w:tr w:rsidR="00E742D4">
        <w:trPr>
          <w:jc w:val="center"/>
        </w:trPr>
        <w:tc>
          <w:tcPr>
            <w:tcW w:w="1101" w:type="dxa"/>
            <w:tcBorders>
              <w:top w:val="single" w:sz="8" w:space="0" w:color="000000"/>
              <w:bottom w:val="single" w:sz="8" w:space="0" w:color="000000"/>
            </w:tcBorders>
          </w:tcPr>
          <w:p w:rsidR="00E742D4" w:rsidRDefault="00E742D4">
            <w:pPr>
              <w:widowControl/>
              <w:jc w:val="center"/>
              <w:rPr>
                <w:rFonts w:cs="宋体" w:hint="default"/>
                <w:b/>
                <w:bCs/>
                <w:kern w:val="0"/>
                <w:sz w:val="18"/>
                <w:szCs w:val="18"/>
              </w:rPr>
            </w:pPr>
          </w:p>
        </w:tc>
        <w:tc>
          <w:tcPr>
            <w:tcW w:w="1559"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c>
          <w:tcPr>
            <w:tcW w:w="5812"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r>
    </w:tbl>
    <w:p w:rsidR="00E742D4" w:rsidRDefault="00E742D4">
      <w:pPr>
        <w:ind w:left="424" w:hangingChars="202" w:hanging="424"/>
        <w:rPr>
          <w:rFonts w:hint="default"/>
        </w:rPr>
      </w:pPr>
    </w:p>
    <w:p w:rsidR="00E742D4" w:rsidRDefault="00E43468">
      <w:pPr>
        <w:widowControl/>
        <w:jc w:val="left"/>
        <w:rPr>
          <w:rFonts w:hint="default"/>
        </w:rPr>
      </w:pPr>
      <w:r>
        <w:br w:type="page"/>
      </w:r>
    </w:p>
    <w:p w:rsidR="00E742D4" w:rsidRDefault="00E742D4">
      <w:pPr>
        <w:ind w:left="424" w:hangingChars="202" w:hanging="424"/>
        <w:rPr>
          <w:rFonts w:hint="default"/>
        </w:rPr>
      </w:pPr>
    </w:p>
    <w:p w:rsidR="00E742D4" w:rsidRDefault="00E43468">
      <w:pPr>
        <w:pStyle w:val="TOC2"/>
        <w:rPr>
          <w:rFonts w:hint="default"/>
        </w:rPr>
      </w:pPr>
      <w:bookmarkStart w:id="0" w:name="_Toc5321"/>
      <w:r>
        <w:rPr>
          <w:lang w:val="zh-CN"/>
        </w:rPr>
        <w:t>目录</w:t>
      </w:r>
      <w:bookmarkEnd w:id="0"/>
    </w:p>
    <w:p w:rsidR="00E742D4" w:rsidRDefault="00E43468">
      <w:pPr>
        <w:pStyle w:val="11"/>
        <w:tabs>
          <w:tab w:val="right" w:leader="dot" w:pos="13958"/>
        </w:tabs>
        <w:rPr>
          <w:rFonts w:hint="default"/>
        </w:rPr>
      </w:pPr>
      <w:r>
        <w:fldChar w:fldCharType="begin"/>
      </w:r>
      <w:r>
        <w:instrText xml:space="preserve"> TOC \o "1-3" \h \z \u </w:instrText>
      </w:r>
      <w:r>
        <w:fldChar w:fldCharType="separate"/>
      </w:r>
      <w:hyperlink w:anchor="_Toc5321" w:history="1">
        <w:r>
          <w:rPr>
            <w:lang w:val="zh-CN"/>
          </w:rPr>
          <w:t>目录</w:t>
        </w:r>
        <w:r>
          <w:tab/>
        </w:r>
        <w:fldSimple w:instr=" PAGEREF _Toc5321 ">
          <w:r>
            <w:t>2</w:t>
          </w:r>
        </w:fldSimple>
      </w:hyperlink>
    </w:p>
    <w:p w:rsidR="00E742D4" w:rsidRDefault="00462980">
      <w:pPr>
        <w:pStyle w:val="11"/>
        <w:tabs>
          <w:tab w:val="right" w:leader="dot" w:pos="13958"/>
        </w:tabs>
        <w:rPr>
          <w:rFonts w:hint="default"/>
        </w:rPr>
      </w:pPr>
      <w:hyperlink w:anchor="_Toc22455" w:history="1">
        <w:r w:rsidR="00E43468">
          <w:rPr>
            <w:szCs w:val="28"/>
          </w:rPr>
          <w:t xml:space="preserve">1 </w:t>
        </w:r>
        <w:r w:rsidR="00E43468">
          <w:t>注意事项</w:t>
        </w:r>
        <w:r w:rsidR="00E43468">
          <w:tab/>
        </w:r>
        <w:fldSimple w:instr=" PAGEREF _Toc22455 ">
          <w:r w:rsidR="00E43468">
            <w:t>3</w:t>
          </w:r>
        </w:fldSimple>
      </w:hyperlink>
    </w:p>
    <w:p w:rsidR="00E742D4" w:rsidRDefault="00462980">
      <w:pPr>
        <w:pStyle w:val="20"/>
        <w:tabs>
          <w:tab w:val="right" w:leader="dot" w:pos="13958"/>
        </w:tabs>
        <w:rPr>
          <w:rFonts w:hint="default"/>
        </w:rPr>
      </w:pPr>
      <w:hyperlink w:anchor="_Toc5484" w:history="1">
        <w:r w:rsidR="00E43468">
          <w:rPr>
            <w:szCs w:val="24"/>
          </w:rPr>
          <w:t xml:space="preserve">1.1 </w:t>
        </w:r>
        <w:r w:rsidR="00E43468">
          <w:t>名词解释</w:t>
        </w:r>
        <w:r w:rsidR="00E43468">
          <w:tab/>
        </w:r>
        <w:fldSimple w:instr=" PAGEREF _Toc5484 ">
          <w:r w:rsidR="00E43468">
            <w:t>3</w:t>
          </w:r>
        </w:fldSimple>
      </w:hyperlink>
    </w:p>
    <w:p w:rsidR="00E742D4" w:rsidRDefault="00462980">
      <w:pPr>
        <w:pStyle w:val="30"/>
        <w:tabs>
          <w:tab w:val="right" w:leader="dot" w:pos="13958"/>
        </w:tabs>
        <w:rPr>
          <w:rFonts w:hint="default"/>
        </w:rPr>
      </w:pPr>
      <w:hyperlink w:anchor="_Toc13306" w:history="1">
        <w:r w:rsidR="00E43468">
          <w:t xml:space="preserve">1.1.1 </w:t>
        </w:r>
        <w:r w:rsidR="00E43468">
          <w:t>触控范围</w:t>
        </w:r>
        <w:r w:rsidR="00E43468">
          <w:tab/>
        </w:r>
        <w:fldSimple w:instr=" PAGEREF _Toc13306 ">
          <w:r w:rsidR="00E43468">
            <w:t>3</w:t>
          </w:r>
        </w:fldSimple>
      </w:hyperlink>
    </w:p>
    <w:p w:rsidR="00E742D4" w:rsidRDefault="00462980">
      <w:pPr>
        <w:pStyle w:val="30"/>
        <w:tabs>
          <w:tab w:val="right" w:leader="dot" w:pos="13958"/>
        </w:tabs>
        <w:rPr>
          <w:rFonts w:hint="default"/>
        </w:rPr>
      </w:pPr>
      <w:hyperlink w:anchor="_Toc20410" w:history="1">
        <w:r w:rsidR="00E43468">
          <w:t xml:space="preserve">1.1.2 </w:t>
        </w:r>
        <w:r w:rsidR="00E43468">
          <w:t>打开界面</w:t>
        </w:r>
        <w:r w:rsidR="00E43468">
          <w:tab/>
        </w:r>
        <w:fldSimple w:instr=" PAGEREF _Toc20410 ">
          <w:r w:rsidR="00E43468">
            <w:t>3</w:t>
          </w:r>
        </w:fldSimple>
      </w:hyperlink>
    </w:p>
    <w:p w:rsidR="00E742D4" w:rsidRDefault="00462980">
      <w:pPr>
        <w:pStyle w:val="30"/>
        <w:tabs>
          <w:tab w:val="right" w:leader="dot" w:pos="13958"/>
        </w:tabs>
        <w:rPr>
          <w:rFonts w:hint="default"/>
        </w:rPr>
      </w:pPr>
      <w:hyperlink w:anchor="_Toc23280" w:history="1">
        <w:r w:rsidR="00E43468">
          <w:t xml:space="preserve">1.1.3 </w:t>
        </w:r>
        <w:r w:rsidR="00E43468">
          <w:t>弹出窗口</w:t>
        </w:r>
        <w:r w:rsidR="00E43468">
          <w:tab/>
        </w:r>
        <w:fldSimple w:instr=" PAGEREF _Toc23280 ">
          <w:r w:rsidR="00E43468">
            <w:t>3</w:t>
          </w:r>
        </w:fldSimple>
      </w:hyperlink>
    </w:p>
    <w:p w:rsidR="00E742D4" w:rsidRDefault="00462980">
      <w:pPr>
        <w:pStyle w:val="11"/>
        <w:tabs>
          <w:tab w:val="right" w:leader="dot" w:pos="13958"/>
        </w:tabs>
        <w:rPr>
          <w:rFonts w:hint="default"/>
        </w:rPr>
      </w:pPr>
      <w:hyperlink w:anchor="_Toc4066" w:history="1">
        <w:r w:rsidR="00E43468">
          <w:rPr>
            <w:szCs w:val="28"/>
          </w:rPr>
          <w:t xml:space="preserve">2 </w:t>
        </w:r>
        <w:r w:rsidR="00E43468">
          <w:t>玩法概述</w:t>
        </w:r>
        <w:r w:rsidR="00E43468">
          <w:tab/>
        </w:r>
        <w:fldSimple w:instr=" PAGEREF _Toc4066 ">
          <w:r w:rsidR="00E43468">
            <w:t>3</w:t>
          </w:r>
        </w:fldSimple>
      </w:hyperlink>
    </w:p>
    <w:p w:rsidR="00E742D4" w:rsidRDefault="00462980">
      <w:pPr>
        <w:pStyle w:val="20"/>
        <w:tabs>
          <w:tab w:val="right" w:leader="dot" w:pos="13958"/>
        </w:tabs>
        <w:rPr>
          <w:rFonts w:hint="default"/>
        </w:rPr>
      </w:pPr>
      <w:hyperlink w:anchor="_Toc22397" w:history="1">
        <w:r w:rsidR="00E43468">
          <w:rPr>
            <w:szCs w:val="24"/>
          </w:rPr>
          <w:t xml:space="preserve">2.1 </w:t>
        </w:r>
        <w:r w:rsidR="00E43468">
          <w:t>功能概述</w:t>
        </w:r>
        <w:r w:rsidR="00E43468">
          <w:tab/>
        </w:r>
        <w:fldSimple w:instr=" PAGEREF _Toc22397 ">
          <w:r w:rsidR="00E43468">
            <w:t>3</w:t>
          </w:r>
        </w:fldSimple>
      </w:hyperlink>
    </w:p>
    <w:p w:rsidR="00E742D4" w:rsidRDefault="00462980">
      <w:pPr>
        <w:pStyle w:val="20"/>
        <w:tabs>
          <w:tab w:val="right" w:leader="dot" w:pos="13958"/>
        </w:tabs>
        <w:rPr>
          <w:rFonts w:hint="default"/>
        </w:rPr>
      </w:pPr>
      <w:hyperlink w:anchor="_Toc20168" w:history="1">
        <w:r w:rsidR="00E43468">
          <w:rPr>
            <w:szCs w:val="24"/>
          </w:rPr>
          <w:t xml:space="preserve">2.2 </w:t>
        </w:r>
        <w:r w:rsidR="00E43468">
          <w:t>界面概览</w:t>
        </w:r>
        <w:r w:rsidR="00E43468">
          <w:tab/>
        </w:r>
        <w:fldSimple w:instr=" PAGEREF _Toc20168 ">
          <w:r w:rsidR="00E43468">
            <w:t>3</w:t>
          </w:r>
        </w:fldSimple>
      </w:hyperlink>
    </w:p>
    <w:p w:rsidR="00E742D4" w:rsidRDefault="00462980">
      <w:pPr>
        <w:pStyle w:val="20"/>
        <w:tabs>
          <w:tab w:val="right" w:leader="dot" w:pos="13958"/>
        </w:tabs>
        <w:rPr>
          <w:rFonts w:hint="default"/>
        </w:rPr>
      </w:pPr>
      <w:hyperlink w:anchor="_Toc14916" w:history="1">
        <w:r w:rsidR="00E43468">
          <w:rPr>
            <w:szCs w:val="24"/>
          </w:rPr>
          <w:t xml:space="preserve">2.3 </w:t>
        </w:r>
        <w:r w:rsidR="00E43468">
          <w:t>角色召唤的条件</w:t>
        </w:r>
        <w:r w:rsidR="00E43468">
          <w:tab/>
        </w:r>
        <w:fldSimple w:instr=" PAGEREF _Toc14916 ">
          <w:r w:rsidR="00E43468">
            <w:t>5</w:t>
          </w:r>
        </w:fldSimple>
      </w:hyperlink>
    </w:p>
    <w:p w:rsidR="00E742D4" w:rsidRDefault="00462980">
      <w:pPr>
        <w:pStyle w:val="11"/>
        <w:tabs>
          <w:tab w:val="right" w:leader="dot" w:pos="13958"/>
        </w:tabs>
        <w:rPr>
          <w:rFonts w:hint="default"/>
        </w:rPr>
      </w:pPr>
      <w:hyperlink w:anchor="_Toc4260" w:history="1">
        <w:r w:rsidR="00E43468">
          <w:rPr>
            <w:szCs w:val="28"/>
          </w:rPr>
          <w:t xml:space="preserve">3 </w:t>
        </w:r>
        <w:r w:rsidR="00E43468">
          <w:t>界面功能拆解</w:t>
        </w:r>
        <w:r w:rsidR="00E43468">
          <w:tab/>
        </w:r>
        <w:fldSimple w:instr=" PAGEREF _Toc4260 ">
          <w:r w:rsidR="00E43468">
            <w:t>5</w:t>
          </w:r>
        </w:fldSimple>
      </w:hyperlink>
    </w:p>
    <w:p w:rsidR="00E742D4" w:rsidRDefault="00462980">
      <w:pPr>
        <w:pStyle w:val="20"/>
        <w:tabs>
          <w:tab w:val="right" w:leader="dot" w:pos="13958"/>
        </w:tabs>
        <w:rPr>
          <w:rFonts w:hint="default"/>
        </w:rPr>
      </w:pPr>
      <w:hyperlink w:anchor="_Toc23607" w:history="1">
        <w:r w:rsidR="00E43468">
          <w:rPr>
            <w:szCs w:val="24"/>
          </w:rPr>
          <w:t xml:space="preserve">3.1 </w:t>
        </w:r>
        <w:r w:rsidR="00E43468">
          <w:t>角色列表</w:t>
        </w:r>
        <w:r w:rsidR="00E43468">
          <w:tab/>
        </w:r>
        <w:fldSimple w:instr=" PAGEREF _Toc23607 ">
          <w:r w:rsidR="00E43468">
            <w:t>5</w:t>
          </w:r>
        </w:fldSimple>
      </w:hyperlink>
    </w:p>
    <w:p w:rsidR="00E742D4" w:rsidRDefault="00462980">
      <w:pPr>
        <w:pStyle w:val="30"/>
        <w:tabs>
          <w:tab w:val="right" w:leader="dot" w:pos="13958"/>
        </w:tabs>
        <w:rPr>
          <w:rFonts w:hint="default"/>
        </w:rPr>
      </w:pPr>
      <w:hyperlink w:anchor="_Toc472" w:history="1">
        <w:r w:rsidR="00E43468">
          <w:t xml:space="preserve">3.1.2 </w:t>
        </w:r>
        <w:r w:rsidR="00E43468">
          <w:t>卡牌的显示元素拆解</w:t>
        </w:r>
        <w:r w:rsidR="00E43468">
          <w:tab/>
        </w:r>
        <w:fldSimple w:instr=" PAGEREF _Toc472 ">
          <w:r w:rsidR="00E43468">
            <w:t>7</w:t>
          </w:r>
        </w:fldSimple>
      </w:hyperlink>
    </w:p>
    <w:p w:rsidR="00E742D4" w:rsidRDefault="00462980">
      <w:pPr>
        <w:pStyle w:val="30"/>
        <w:tabs>
          <w:tab w:val="right" w:leader="dot" w:pos="13958"/>
        </w:tabs>
        <w:rPr>
          <w:rFonts w:hint="default"/>
        </w:rPr>
      </w:pPr>
      <w:hyperlink w:anchor="_Toc23193" w:history="1">
        <w:r w:rsidR="00E43468">
          <w:t xml:space="preserve">3.1.3 </w:t>
        </w:r>
        <w:r w:rsidR="00E43468">
          <w:t>卡牌在列表中的表现形式</w:t>
        </w:r>
        <w:r w:rsidR="00E43468">
          <w:tab/>
        </w:r>
        <w:fldSimple w:instr=" PAGEREF _Toc23193 ">
          <w:r w:rsidR="00E43468">
            <w:t>10</w:t>
          </w:r>
        </w:fldSimple>
      </w:hyperlink>
    </w:p>
    <w:p w:rsidR="00E742D4" w:rsidRDefault="00462980">
      <w:pPr>
        <w:pStyle w:val="30"/>
        <w:tabs>
          <w:tab w:val="right" w:leader="dot" w:pos="13958"/>
        </w:tabs>
        <w:rPr>
          <w:rFonts w:hint="default"/>
        </w:rPr>
      </w:pPr>
      <w:hyperlink w:anchor="_Toc2902" w:history="1">
        <w:r w:rsidR="00E43468">
          <w:t xml:space="preserve">3.1.4 </w:t>
        </w:r>
        <w:r w:rsidR="00E43468">
          <w:t>角色列表的排序规则</w:t>
        </w:r>
        <w:r w:rsidR="00E43468">
          <w:tab/>
        </w:r>
        <w:fldSimple w:instr=" PAGEREF _Toc2902 ">
          <w:r w:rsidR="00E43468">
            <w:t>12</w:t>
          </w:r>
        </w:fldSimple>
      </w:hyperlink>
    </w:p>
    <w:p w:rsidR="00E742D4" w:rsidRDefault="00462980">
      <w:pPr>
        <w:pStyle w:val="20"/>
        <w:tabs>
          <w:tab w:val="right" w:leader="dot" w:pos="13958"/>
        </w:tabs>
        <w:rPr>
          <w:rFonts w:hint="default"/>
        </w:rPr>
      </w:pPr>
      <w:hyperlink w:anchor="_Toc16464" w:history="1">
        <w:r w:rsidR="00E43468">
          <w:rPr>
            <w:szCs w:val="24"/>
          </w:rPr>
          <w:t xml:space="preserve">3.2 </w:t>
        </w:r>
        <w:r w:rsidR="00E43468">
          <w:t>角色召唤操作区域</w:t>
        </w:r>
        <w:r w:rsidR="00E43468">
          <w:tab/>
        </w:r>
        <w:fldSimple w:instr=" PAGEREF _Toc16464 ">
          <w:r w:rsidR="00E43468">
            <w:t>12</w:t>
          </w:r>
        </w:fldSimple>
      </w:hyperlink>
    </w:p>
    <w:p w:rsidR="00E742D4" w:rsidRDefault="00462980">
      <w:pPr>
        <w:pStyle w:val="30"/>
        <w:tabs>
          <w:tab w:val="right" w:leader="dot" w:pos="13958"/>
        </w:tabs>
        <w:rPr>
          <w:rFonts w:hint="default"/>
        </w:rPr>
      </w:pPr>
      <w:hyperlink w:anchor="_Toc9029" w:history="1">
        <w:r w:rsidR="00E43468">
          <w:t xml:space="preserve">3.2.1 </w:t>
        </w:r>
        <w:r w:rsidR="00E43468">
          <w:t>当玩家未拥有某个角色，且未集齐足够的召唤石时如下显示</w:t>
        </w:r>
        <w:r w:rsidR="00E43468">
          <w:tab/>
        </w:r>
        <w:fldSimple w:instr=" PAGEREF _Toc9029 ">
          <w:r w:rsidR="00E43468">
            <w:t>12</w:t>
          </w:r>
        </w:fldSimple>
      </w:hyperlink>
    </w:p>
    <w:p w:rsidR="00E742D4" w:rsidRDefault="00462980">
      <w:pPr>
        <w:pStyle w:val="30"/>
        <w:tabs>
          <w:tab w:val="right" w:leader="dot" w:pos="13958"/>
        </w:tabs>
        <w:rPr>
          <w:rFonts w:hint="default"/>
        </w:rPr>
      </w:pPr>
      <w:hyperlink w:anchor="_Toc11886" w:history="1">
        <w:r w:rsidR="00E43468">
          <w:t xml:space="preserve">3.2.2 </w:t>
        </w:r>
        <w:r w:rsidR="00E43468">
          <w:t>当玩家集齐召唤石时如下显示</w:t>
        </w:r>
        <w:r w:rsidR="00E43468">
          <w:tab/>
        </w:r>
        <w:fldSimple w:instr=" PAGEREF _Toc11886 ">
          <w:r w:rsidR="00E43468">
            <w:t>14</w:t>
          </w:r>
        </w:fldSimple>
      </w:hyperlink>
    </w:p>
    <w:p w:rsidR="00E742D4" w:rsidRDefault="00462980">
      <w:pPr>
        <w:pStyle w:val="30"/>
        <w:tabs>
          <w:tab w:val="right" w:leader="dot" w:pos="13958"/>
        </w:tabs>
        <w:rPr>
          <w:rFonts w:hint="default"/>
        </w:rPr>
      </w:pPr>
      <w:hyperlink w:anchor="_Toc971" w:history="1">
        <w:r w:rsidR="00E43468">
          <w:t xml:space="preserve">3.2.3 </w:t>
        </w:r>
        <w:r w:rsidR="00E43468">
          <w:t>当有角色可以被召唤时</w:t>
        </w:r>
        <w:r w:rsidR="00E43468">
          <w:tab/>
        </w:r>
        <w:fldSimple w:instr=" PAGEREF _Toc971 ">
          <w:r w:rsidR="00E43468">
            <w:t>16</w:t>
          </w:r>
        </w:fldSimple>
      </w:hyperlink>
    </w:p>
    <w:p w:rsidR="00E742D4" w:rsidRDefault="00462980">
      <w:pPr>
        <w:pStyle w:val="20"/>
        <w:tabs>
          <w:tab w:val="right" w:leader="dot" w:pos="13958"/>
        </w:tabs>
        <w:rPr>
          <w:rFonts w:hint="default"/>
        </w:rPr>
      </w:pPr>
      <w:hyperlink w:anchor="_Toc9819" w:history="1">
        <w:r w:rsidR="00E43468">
          <w:rPr>
            <w:szCs w:val="24"/>
          </w:rPr>
          <w:t xml:space="preserve">3.3 </w:t>
        </w:r>
        <w:r w:rsidR="00E43468">
          <w:t>其他操作说明</w:t>
        </w:r>
        <w:r w:rsidR="00E43468">
          <w:tab/>
        </w:r>
        <w:fldSimple w:instr=" PAGEREF _Toc9819 ">
          <w:r w:rsidR="00E43468">
            <w:t>16</w:t>
          </w:r>
        </w:fldSimple>
      </w:hyperlink>
    </w:p>
    <w:p w:rsidR="00E742D4" w:rsidRDefault="00E43468">
      <w:pPr>
        <w:rPr>
          <w:rFonts w:hint="default"/>
        </w:rPr>
      </w:pPr>
      <w:r>
        <w:rPr>
          <w:bCs/>
          <w:lang w:val="zh-CN"/>
        </w:rPr>
        <w:fldChar w:fldCharType="end"/>
      </w:r>
    </w:p>
    <w:p w:rsidR="00E742D4" w:rsidRDefault="00E43468">
      <w:pPr>
        <w:widowControl/>
        <w:jc w:val="left"/>
        <w:rPr>
          <w:rFonts w:hint="default"/>
        </w:rPr>
      </w:pPr>
      <w:r>
        <w:br w:type="page"/>
      </w:r>
    </w:p>
    <w:p w:rsidR="00E742D4" w:rsidRDefault="00E43468">
      <w:pPr>
        <w:pStyle w:val="1"/>
        <w:rPr>
          <w:rFonts w:hint="default"/>
        </w:rPr>
      </w:pPr>
      <w:bookmarkStart w:id="1" w:name="_Toc22455"/>
      <w:r>
        <w:lastRenderedPageBreak/>
        <w:t>注意事项</w:t>
      </w:r>
      <w:bookmarkEnd w:id="1"/>
    </w:p>
    <w:p w:rsidR="00E742D4" w:rsidRDefault="00E43468">
      <w:pPr>
        <w:pStyle w:val="2"/>
        <w:rPr>
          <w:rFonts w:hint="default"/>
        </w:rPr>
      </w:pPr>
      <w:bookmarkStart w:id="2" w:name="_Toc5484"/>
      <w:r>
        <w:t>名词解释</w:t>
      </w:r>
      <w:bookmarkEnd w:id="2"/>
    </w:p>
    <w:p w:rsidR="00E742D4" w:rsidRDefault="00E43468">
      <w:pPr>
        <w:pStyle w:val="3"/>
        <w:rPr>
          <w:rFonts w:hint="default"/>
        </w:rPr>
      </w:pPr>
      <w:bookmarkStart w:id="3" w:name="_Toc13306"/>
      <w:r>
        <w:t>触控范围</w:t>
      </w:r>
      <w:bookmarkEnd w:id="3"/>
    </w:p>
    <w:p w:rsidR="00E742D4" w:rsidRDefault="00E43468">
      <w:pPr>
        <w:pStyle w:val="4"/>
        <w:rPr>
          <w:rFonts w:hint="default"/>
        </w:rPr>
      </w:pPr>
      <w:r>
        <w:t>该尺寸指的是，用户实际操作游戏时，按钮等具有触控触发器的控件的实际触发范围，该尺寸可大于按钮的显示尺寸。</w:t>
      </w:r>
    </w:p>
    <w:p w:rsidR="00E742D4" w:rsidRDefault="00E43468">
      <w:pPr>
        <w:pStyle w:val="5"/>
        <w:rPr>
          <w:rFonts w:hint="default"/>
        </w:rPr>
      </w:pPr>
      <w:r>
        <w:t>比如按钮本身的图标只有</w:t>
      </w:r>
      <w:r>
        <w:t>60X60</w:t>
      </w:r>
      <w:r>
        <w:t>，但为了方便玩家操作触控范围可以设置为</w:t>
      </w:r>
      <w:r>
        <w:t>100X100</w:t>
      </w:r>
    </w:p>
    <w:p w:rsidR="00E742D4" w:rsidRDefault="00E43468">
      <w:pPr>
        <w:pStyle w:val="3"/>
        <w:rPr>
          <w:rFonts w:hint="default"/>
        </w:rPr>
      </w:pPr>
      <w:bookmarkStart w:id="4" w:name="_Toc387944344"/>
      <w:bookmarkStart w:id="5" w:name="_Toc20410"/>
      <w:r>
        <w:t>打开界面</w:t>
      </w:r>
      <w:bookmarkEnd w:id="4"/>
      <w:bookmarkEnd w:id="5"/>
    </w:p>
    <w:p w:rsidR="00E742D4" w:rsidRDefault="00E43468">
      <w:pPr>
        <w:pStyle w:val="4"/>
        <w:rPr>
          <w:rFonts w:hint="default"/>
        </w:rPr>
      </w:pPr>
      <w:r>
        <w:t>打开界面指的是关闭当前界面并载入新界面，这类界面都是全屏显示的</w:t>
      </w:r>
    </w:p>
    <w:p w:rsidR="00E742D4" w:rsidRDefault="00E43468">
      <w:pPr>
        <w:pStyle w:val="3"/>
        <w:rPr>
          <w:rFonts w:hint="default"/>
        </w:rPr>
      </w:pPr>
      <w:bookmarkStart w:id="6" w:name="_Toc387944345"/>
      <w:bookmarkStart w:id="7" w:name="_Toc23280"/>
      <w:r>
        <w:t>弹出窗口</w:t>
      </w:r>
      <w:bookmarkEnd w:id="6"/>
      <w:bookmarkEnd w:id="7"/>
    </w:p>
    <w:p w:rsidR="00E742D4" w:rsidRDefault="00E43468">
      <w:pPr>
        <w:pStyle w:val="4"/>
        <w:rPr>
          <w:rFonts w:hint="default"/>
        </w:rPr>
      </w:pPr>
      <w:r>
        <w:t>弹出窗口指的是保持当前界面的显示，并将新窗口覆于当前界面之上的一种显示方式</w:t>
      </w:r>
    </w:p>
    <w:p w:rsidR="00E742D4" w:rsidRDefault="00E43468">
      <w:pPr>
        <w:pStyle w:val="1"/>
        <w:rPr>
          <w:rFonts w:hint="default"/>
        </w:rPr>
      </w:pPr>
      <w:bookmarkStart w:id="8" w:name="_Toc4066"/>
      <w:r>
        <w:t>玩法概述</w:t>
      </w:r>
      <w:bookmarkEnd w:id="8"/>
    </w:p>
    <w:p w:rsidR="00E742D4" w:rsidRDefault="00E43468">
      <w:pPr>
        <w:pStyle w:val="2"/>
        <w:rPr>
          <w:rFonts w:hint="default"/>
        </w:rPr>
      </w:pPr>
      <w:bookmarkStart w:id="9" w:name="_Toc22397"/>
      <w:bookmarkStart w:id="10" w:name="_Toc391551953"/>
      <w:r>
        <w:t>功能概述</w:t>
      </w:r>
      <w:bookmarkEnd w:id="9"/>
    </w:p>
    <w:p w:rsidR="00E742D4" w:rsidRDefault="00E43468">
      <w:pPr>
        <w:pStyle w:val="4"/>
        <w:rPr>
          <w:rFonts w:hint="default"/>
        </w:rPr>
      </w:pPr>
      <w:r>
        <w:t>玩家可在</w:t>
      </w:r>
      <w:r w:rsidR="00F926C8">
        <w:t>该</w:t>
      </w:r>
      <w:r>
        <w:t>界面</w:t>
      </w:r>
      <w:r w:rsidR="00F926C8">
        <w:t>中将已拥有的英雄角色编入各个卡组</w:t>
      </w:r>
    </w:p>
    <w:p w:rsidR="00F926C8" w:rsidRDefault="00F926C8">
      <w:pPr>
        <w:pStyle w:val="4"/>
        <w:rPr>
          <w:rFonts w:hint="default"/>
        </w:rPr>
      </w:pPr>
      <w:proofErr w:type="gramStart"/>
      <w:r>
        <w:t>卡组决定</w:t>
      </w:r>
      <w:proofErr w:type="gramEnd"/>
      <w:r>
        <w:t>了每次出战的英雄是那些角色</w:t>
      </w:r>
    </w:p>
    <w:p w:rsidR="00E742D4" w:rsidRDefault="00E43468">
      <w:pPr>
        <w:pStyle w:val="2"/>
        <w:rPr>
          <w:rFonts w:hint="default"/>
        </w:rPr>
      </w:pPr>
      <w:bookmarkStart w:id="11" w:name="_Toc20168"/>
      <w:r>
        <w:t>界面概览</w:t>
      </w:r>
      <w:bookmarkEnd w:id="11"/>
    </w:p>
    <w:p w:rsidR="00E742D4" w:rsidRDefault="00F926C8" w:rsidP="00F926C8">
      <w:pPr>
        <w:jc w:val="center"/>
        <w:rPr>
          <w:rFonts w:hint="default"/>
        </w:rPr>
      </w:pPr>
      <w:r>
        <w:rPr>
          <w:noProof/>
        </w:rPr>
        <w:lastRenderedPageBreak/>
        <w:drawing>
          <wp:inline distT="0" distB="0" distL="0" distR="0" wp14:anchorId="1B334700" wp14:editId="1937933C">
            <wp:extent cx="5486400" cy="41116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4111625"/>
                    </a:xfrm>
                    <a:prstGeom prst="rect">
                      <a:avLst/>
                    </a:prstGeom>
                  </pic:spPr>
                </pic:pic>
              </a:graphicData>
            </a:graphic>
          </wp:inline>
        </w:drawing>
      </w:r>
    </w:p>
    <w:p w:rsidR="00E742D4" w:rsidRDefault="00E43468">
      <w:pPr>
        <w:pStyle w:val="1"/>
        <w:rPr>
          <w:rFonts w:hint="default"/>
        </w:rPr>
      </w:pPr>
      <w:bookmarkStart w:id="12" w:name="_Toc4260"/>
      <w:bookmarkStart w:id="13" w:name="_Toc391551954"/>
      <w:bookmarkEnd w:id="10"/>
      <w:r>
        <w:t>界面功能拆解</w:t>
      </w:r>
      <w:bookmarkEnd w:id="12"/>
    </w:p>
    <w:p w:rsidR="00E742D4" w:rsidRDefault="00E43468">
      <w:pPr>
        <w:pStyle w:val="2"/>
        <w:rPr>
          <w:rFonts w:hint="default"/>
        </w:rPr>
      </w:pPr>
      <w:bookmarkStart w:id="14" w:name="_Toc23607"/>
      <w:r>
        <w:t>角色列表</w:t>
      </w:r>
      <w:bookmarkEnd w:id="14"/>
    </w:p>
    <w:p w:rsidR="00E742D4" w:rsidRDefault="001B72EF">
      <w:pPr>
        <w:rPr>
          <w:rFonts w:hint="default"/>
        </w:rPr>
      </w:pPr>
      <w:r>
        <w:rPr>
          <w:noProof/>
        </w:rPr>
        <w:lastRenderedPageBreak/>
        <w:drawing>
          <wp:inline distT="0" distB="0" distL="0" distR="0" wp14:anchorId="6BA25A8A" wp14:editId="4E784D4E">
            <wp:extent cx="7903845" cy="5263515"/>
            <wp:effectExtent l="0" t="0" r="1905" b="0"/>
            <wp:docPr id="2" name="Picture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03845" cy="5263515"/>
                    </a:xfrm>
                    <a:prstGeom prst="rect">
                      <a:avLst/>
                    </a:prstGeom>
                    <a:noFill/>
                    <a:ln>
                      <a:noFill/>
                    </a:ln>
                  </pic:spPr>
                </pic:pic>
              </a:graphicData>
            </a:graphic>
          </wp:inline>
        </w:drawing>
      </w:r>
    </w:p>
    <w:p w:rsidR="00E742D4" w:rsidRDefault="00E43468">
      <w:pPr>
        <w:pStyle w:val="4"/>
        <w:rPr>
          <w:rFonts w:hint="default"/>
        </w:rPr>
      </w:pPr>
      <w:r>
        <w:lastRenderedPageBreak/>
        <w:t>用于显示角色召唤表中的所有角色</w:t>
      </w:r>
    </w:p>
    <w:p w:rsidR="00E742D4" w:rsidRDefault="00E43468">
      <w:pPr>
        <w:pStyle w:val="5"/>
        <w:rPr>
          <w:rFonts w:hint="default"/>
        </w:rPr>
      </w:pPr>
      <w:r>
        <w:t>整个角色列表呈扇形排列</w:t>
      </w:r>
    </w:p>
    <w:p w:rsidR="00E742D4" w:rsidRDefault="00E43468">
      <w:pPr>
        <w:pStyle w:val="5"/>
        <w:rPr>
          <w:rFonts w:hint="default"/>
        </w:rPr>
      </w:pPr>
      <w:r>
        <w:t>每个角色均以卡牌的形象显示</w:t>
      </w:r>
    </w:p>
    <w:p w:rsidR="00E742D4" w:rsidRDefault="00E43468">
      <w:pPr>
        <w:pStyle w:val="5"/>
        <w:rPr>
          <w:rFonts w:hint="default"/>
        </w:rPr>
      </w:pPr>
      <w:r>
        <w:t>只有屏幕正中间的卡牌是以全尺寸显示的，其它卡牌均按比例缩小显示（缩放比由美术决定）</w:t>
      </w:r>
    </w:p>
    <w:p w:rsidR="00E742D4" w:rsidRDefault="00E43468">
      <w:pPr>
        <w:pStyle w:val="6"/>
        <w:rPr>
          <w:rFonts w:hint="default"/>
        </w:rPr>
      </w:pPr>
      <w:r>
        <w:t>屏幕正中的卡牌显示层级是最高的</w:t>
      </w:r>
    </w:p>
    <w:p w:rsidR="00E742D4" w:rsidRDefault="00E43468">
      <w:pPr>
        <w:pStyle w:val="5"/>
        <w:rPr>
          <w:rFonts w:hint="default"/>
        </w:rPr>
      </w:pPr>
      <w:r>
        <w:t>玩家可使用手指左右拖拽角色列表中的角色</w:t>
      </w:r>
    </w:p>
    <w:p w:rsidR="00E742D4" w:rsidRDefault="00E43468">
      <w:pPr>
        <w:pStyle w:val="5"/>
        <w:rPr>
          <w:rFonts w:hint="default"/>
        </w:rPr>
      </w:pPr>
      <w:r>
        <w:t>若任意角色被拖至屏幕正中的区域，则</w:t>
      </w:r>
      <w:proofErr w:type="gramStart"/>
      <w:r>
        <w:t>此时卡</w:t>
      </w:r>
      <w:proofErr w:type="gramEnd"/>
      <w:r>
        <w:t>牌以完整尺寸显示（</w:t>
      </w:r>
      <w:r>
        <w:t>300X420</w:t>
      </w:r>
      <w:r>
        <w:t>）</w:t>
      </w:r>
    </w:p>
    <w:p w:rsidR="00E742D4" w:rsidRDefault="00E43468">
      <w:pPr>
        <w:pStyle w:val="5"/>
        <w:rPr>
          <w:rFonts w:hint="default"/>
        </w:rPr>
      </w:pPr>
      <w:r>
        <w:t>玩家也可通过横向拖拽屏幕底部的角色列表滚动条的滑块来控制角色列表的滚动</w:t>
      </w:r>
    </w:p>
    <w:p w:rsidR="00E742D4" w:rsidRDefault="001B72EF">
      <w:pPr>
        <w:rPr>
          <w:rFonts w:hint="default"/>
        </w:rPr>
      </w:pPr>
      <w:r>
        <w:rPr>
          <w:noProof/>
        </w:rPr>
        <w:drawing>
          <wp:inline distT="0" distB="0" distL="0" distR="0" wp14:anchorId="783A75D6" wp14:editId="75C77E09">
            <wp:extent cx="5637530" cy="643890"/>
            <wp:effectExtent l="0" t="0" r="1270" b="3810"/>
            <wp:docPr id="3" name="图片框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643890"/>
                    </a:xfrm>
                    <a:prstGeom prst="rect">
                      <a:avLst/>
                    </a:prstGeom>
                    <a:noFill/>
                    <a:ln>
                      <a:noFill/>
                    </a:ln>
                  </pic:spPr>
                </pic:pic>
              </a:graphicData>
            </a:graphic>
          </wp:inline>
        </w:drawing>
      </w:r>
    </w:p>
    <w:p w:rsidR="00E742D4" w:rsidRDefault="00E43468">
      <w:pPr>
        <w:pStyle w:val="6"/>
        <w:rPr>
          <w:rFonts w:hint="default"/>
        </w:rPr>
      </w:pPr>
      <w:r>
        <w:t>上图中的</w:t>
      </w:r>
      <w:r>
        <w:t>15</w:t>
      </w:r>
      <w:r>
        <w:t>表示的是</w:t>
      </w:r>
      <w:proofErr w:type="gramStart"/>
      <w:r>
        <w:t>当前卡</w:t>
      </w:r>
      <w:proofErr w:type="gramEnd"/>
      <w:r>
        <w:t>牌是整个角色列表中的第几个，</w:t>
      </w:r>
      <w:r>
        <w:t>34</w:t>
      </w:r>
      <w:r>
        <w:t>则表示当前列表中总共有多少个角色</w:t>
      </w:r>
    </w:p>
    <w:p w:rsidR="00E742D4" w:rsidRDefault="00E43468">
      <w:pPr>
        <w:pStyle w:val="3"/>
        <w:ind w:left="2126" w:hanging="425"/>
        <w:rPr>
          <w:rFonts w:hint="default"/>
        </w:rPr>
      </w:pPr>
      <w:bookmarkStart w:id="15" w:name="_Toc472"/>
      <w:r>
        <w:t>卡牌的显示元素拆解</w:t>
      </w:r>
      <w:bookmarkEnd w:id="15"/>
    </w:p>
    <w:p w:rsidR="00E742D4" w:rsidRDefault="001B72EF">
      <w:pPr>
        <w:rPr>
          <w:rFonts w:hint="default"/>
        </w:rPr>
      </w:pPr>
      <w:r>
        <w:rPr>
          <w:noProof/>
        </w:rPr>
        <w:drawing>
          <wp:inline distT="0" distB="0" distL="0" distR="0" wp14:anchorId="013B23AC" wp14:editId="54D42F76">
            <wp:extent cx="1566545" cy="2385695"/>
            <wp:effectExtent l="0" t="0" r="0" b="0"/>
            <wp:docPr id="4" name="图片框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6545" cy="2385695"/>
                    </a:xfrm>
                    <a:prstGeom prst="rect">
                      <a:avLst/>
                    </a:prstGeom>
                    <a:noFill/>
                    <a:ln>
                      <a:noFill/>
                    </a:ln>
                  </pic:spPr>
                </pic:pic>
              </a:graphicData>
            </a:graphic>
          </wp:inline>
        </w:drawing>
      </w:r>
      <w:r w:rsidR="00E43468">
        <w:t xml:space="preserve">   </w:t>
      </w:r>
      <w:proofErr w:type="gramStart"/>
      <w:r w:rsidR="00E43468">
        <w:rPr>
          <w:b/>
          <w:bCs/>
        </w:rPr>
        <w:t>整张卡</w:t>
      </w:r>
      <w:proofErr w:type="gramEnd"/>
      <w:r w:rsidR="00E43468">
        <w:rPr>
          <w:b/>
          <w:bCs/>
        </w:rPr>
        <w:t>牌由下列元素构成</w:t>
      </w:r>
    </w:p>
    <w:p w:rsidR="00E742D4" w:rsidRDefault="001B72EF">
      <w:pPr>
        <w:rPr>
          <w:rFonts w:hint="default"/>
        </w:rPr>
      </w:pPr>
      <w:r>
        <w:rPr>
          <w:noProof/>
        </w:rPr>
        <w:lastRenderedPageBreak/>
        <w:drawing>
          <wp:inline distT="0" distB="0" distL="0" distR="0" wp14:anchorId="6B2DA1A0" wp14:editId="509E61AC">
            <wp:extent cx="1598295" cy="2409190"/>
            <wp:effectExtent l="0" t="0" r="1905" b="0"/>
            <wp:docPr id="5" name="图片框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8295" cy="2409190"/>
                    </a:xfrm>
                    <a:prstGeom prst="rect">
                      <a:avLst/>
                    </a:prstGeom>
                    <a:noFill/>
                    <a:ln>
                      <a:noFill/>
                    </a:ln>
                  </pic:spPr>
                </pic:pic>
              </a:graphicData>
            </a:graphic>
          </wp:inline>
        </w:drawing>
      </w:r>
      <w:r w:rsidR="00E43468">
        <w:t xml:space="preserve">  </w:t>
      </w:r>
      <w:r w:rsidR="00E43468">
        <w:t>角色的卡牌形象</w:t>
      </w:r>
      <w:r w:rsidR="00E43468">
        <w:t>,</w:t>
      </w:r>
      <w:r w:rsidR="00E43468">
        <w:t>类型：图片</w:t>
      </w:r>
    </w:p>
    <w:p w:rsidR="00E742D4" w:rsidRDefault="001B72EF">
      <w:pPr>
        <w:rPr>
          <w:rFonts w:hint="default"/>
        </w:rPr>
      </w:pPr>
      <w:r>
        <w:rPr>
          <w:noProof/>
        </w:rPr>
        <w:lastRenderedPageBreak/>
        <w:drawing>
          <wp:inline distT="0" distB="0" distL="0" distR="0" wp14:anchorId="6715E890" wp14:editId="4E87B76D">
            <wp:extent cx="2663825" cy="4055110"/>
            <wp:effectExtent l="0" t="0" r="3175" b="2540"/>
            <wp:docPr id="6" name="图片框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3825" cy="4055110"/>
                    </a:xfrm>
                    <a:prstGeom prst="rect">
                      <a:avLst/>
                    </a:prstGeom>
                    <a:noFill/>
                    <a:ln>
                      <a:noFill/>
                    </a:ln>
                  </pic:spPr>
                </pic:pic>
              </a:graphicData>
            </a:graphic>
          </wp:inline>
        </w:drawing>
      </w:r>
      <w:r w:rsidR="00E43468">
        <w:t xml:space="preserve">  </w:t>
      </w:r>
      <w:r w:rsidR="00E43468">
        <w:t>卡牌的边框，类型：图片</w:t>
      </w:r>
    </w:p>
    <w:p w:rsidR="00E742D4" w:rsidRDefault="00E43468">
      <w:pPr>
        <w:rPr>
          <w:rFonts w:eastAsia="Times New Roman" w:hint="default"/>
          <w:sz w:val="20"/>
        </w:rPr>
      </w:pPr>
      <w:r>
        <w:rPr>
          <w:sz w:val="20"/>
        </w:rPr>
        <w:t>根据角色的品</w:t>
      </w:r>
      <w:proofErr w:type="gramStart"/>
      <w:r>
        <w:rPr>
          <w:sz w:val="20"/>
        </w:rPr>
        <w:t>阶显示</w:t>
      </w:r>
      <w:proofErr w:type="gramEnd"/>
      <w:r>
        <w:rPr>
          <w:sz w:val="20"/>
        </w:rPr>
        <w:t>不同颜色的边框</w:t>
      </w:r>
    </w:p>
    <w:p w:rsidR="00E742D4" w:rsidRDefault="00E43468">
      <w:pPr>
        <w:pStyle w:val="7"/>
        <w:spacing w:line="0" w:lineRule="atLeast"/>
        <w:ind w:left="2977"/>
        <w:rPr>
          <w:rFonts w:hint="default"/>
          <w:sz w:val="20"/>
        </w:rPr>
      </w:pPr>
      <w:r>
        <w:rPr>
          <w:sz w:val="20"/>
        </w:rPr>
        <w:t>品阶为白时边框显示为白色或灰色</w:t>
      </w:r>
    </w:p>
    <w:p w:rsidR="00E742D4" w:rsidRDefault="00E43468">
      <w:pPr>
        <w:pStyle w:val="7"/>
        <w:spacing w:line="0" w:lineRule="atLeast"/>
        <w:ind w:left="2977"/>
        <w:rPr>
          <w:rFonts w:hint="default"/>
          <w:sz w:val="20"/>
        </w:rPr>
      </w:pPr>
      <w:r>
        <w:rPr>
          <w:sz w:val="20"/>
        </w:rPr>
        <w:t>品阶为绿、绿</w:t>
      </w:r>
      <w:r>
        <w:rPr>
          <w:sz w:val="20"/>
        </w:rPr>
        <w:t>+1</w:t>
      </w:r>
      <w:r>
        <w:rPr>
          <w:sz w:val="20"/>
        </w:rPr>
        <w:t>时边框显示为绿色</w:t>
      </w:r>
    </w:p>
    <w:p w:rsidR="00E742D4" w:rsidRDefault="00E43468">
      <w:pPr>
        <w:pStyle w:val="7"/>
        <w:spacing w:line="0" w:lineRule="atLeast"/>
        <w:ind w:left="2977"/>
        <w:rPr>
          <w:rFonts w:hint="default"/>
          <w:sz w:val="20"/>
        </w:rPr>
      </w:pPr>
      <w:r>
        <w:rPr>
          <w:sz w:val="20"/>
        </w:rPr>
        <w:t>品阶为蓝、蓝</w:t>
      </w:r>
      <w:r>
        <w:rPr>
          <w:sz w:val="20"/>
        </w:rPr>
        <w:t>+1</w:t>
      </w:r>
      <w:r>
        <w:rPr>
          <w:sz w:val="20"/>
        </w:rPr>
        <w:t>、蓝</w:t>
      </w:r>
      <w:r>
        <w:rPr>
          <w:sz w:val="20"/>
        </w:rPr>
        <w:t>+2</w:t>
      </w:r>
      <w:r>
        <w:rPr>
          <w:sz w:val="20"/>
        </w:rPr>
        <w:t>时边框为蓝色</w:t>
      </w:r>
    </w:p>
    <w:p w:rsidR="00E742D4" w:rsidRDefault="00E43468">
      <w:pPr>
        <w:pStyle w:val="7"/>
        <w:spacing w:line="0" w:lineRule="atLeast"/>
        <w:ind w:left="2977"/>
        <w:rPr>
          <w:rFonts w:hint="default"/>
          <w:sz w:val="20"/>
        </w:rPr>
      </w:pPr>
      <w:r>
        <w:rPr>
          <w:sz w:val="20"/>
        </w:rPr>
        <w:t>品阶为紫、紫</w:t>
      </w:r>
      <w:r>
        <w:rPr>
          <w:sz w:val="20"/>
        </w:rPr>
        <w:t>+1</w:t>
      </w:r>
      <w:r>
        <w:rPr>
          <w:sz w:val="20"/>
        </w:rPr>
        <w:t>、紫</w:t>
      </w:r>
      <w:r>
        <w:rPr>
          <w:sz w:val="20"/>
        </w:rPr>
        <w:t>+2</w:t>
      </w:r>
      <w:r>
        <w:rPr>
          <w:sz w:val="20"/>
        </w:rPr>
        <w:t>时边框为紫色</w:t>
      </w:r>
    </w:p>
    <w:p w:rsidR="00E742D4" w:rsidRDefault="00E43468">
      <w:pPr>
        <w:pStyle w:val="7"/>
        <w:spacing w:line="0" w:lineRule="atLeast"/>
        <w:ind w:left="2977"/>
        <w:rPr>
          <w:rFonts w:hint="default"/>
          <w:sz w:val="20"/>
        </w:rPr>
      </w:pPr>
      <w:r>
        <w:rPr>
          <w:sz w:val="20"/>
        </w:rPr>
        <w:t>品阶为金色时边框为金色</w:t>
      </w:r>
    </w:p>
    <w:p w:rsidR="00E742D4" w:rsidRDefault="001B72EF">
      <w:pPr>
        <w:rPr>
          <w:rFonts w:hint="default"/>
        </w:rPr>
      </w:pPr>
      <w:r>
        <w:rPr>
          <w:noProof/>
        </w:rPr>
        <w:lastRenderedPageBreak/>
        <w:drawing>
          <wp:inline distT="0" distB="0" distL="0" distR="0" wp14:anchorId="4794A5A4" wp14:editId="2CA364A3">
            <wp:extent cx="1630045" cy="294005"/>
            <wp:effectExtent l="0" t="0" r="8255" b="0"/>
            <wp:docPr id="7" name="图片框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0045" cy="294005"/>
                    </a:xfrm>
                    <a:prstGeom prst="rect">
                      <a:avLst/>
                    </a:prstGeom>
                    <a:noFill/>
                    <a:ln>
                      <a:noFill/>
                    </a:ln>
                  </pic:spPr>
                </pic:pic>
              </a:graphicData>
            </a:graphic>
          </wp:inline>
        </w:drawing>
      </w:r>
      <w:r w:rsidR="00E43468">
        <w:t xml:space="preserve"> </w:t>
      </w:r>
      <w:r w:rsidR="00E43468">
        <w:t>角色的星级，类型：图片。</w:t>
      </w:r>
    </w:p>
    <w:p w:rsidR="00E742D4" w:rsidRDefault="00E43468">
      <w:pPr>
        <w:rPr>
          <w:rFonts w:eastAsia="Times New Roman" w:hint="default"/>
        </w:rPr>
      </w:pPr>
      <w:proofErr w:type="gramStart"/>
      <w:r>
        <w:t>星级越</w:t>
      </w:r>
      <w:proofErr w:type="gramEnd"/>
      <w:r>
        <w:t>高，显示的星数越多，最多</w:t>
      </w:r>
      <w:r>
        <w:rPr>
          <w:rFonts w:hint="default"/>
        </w:rPr>
        <w:t>6</w:t>
      </w:r>
      <w:r>
        <w:t>颗，显示时分为</w:t>
      </w:r>
      <w:r w:rsidR="001B72EF">
        <w:rPr>
          <w:rFonts w:eastAsia="Times New Roman"/>
          <w:noProof/>
        </w:rPr>
        <w:drawing>
          <wp:inline distT="0" distB="0" distL="0" distR="0" wp14:anchorId="135895D0" wp14:editId="487802CF">
            <wp:extent cx="270510" cy="3257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 cy="325755"/>
                    </a:xfrm>
                    <a:prstGeom prst="rect">
                      <a:avLst/>
                    </a:prstGeom>
                    <a:noFill/>
                    <a:ln>
                      <a:noFill/>
                    </a:ln>
                  </pic:spPr>
                </pic:pic>
              </a:graphicData>
            </a:graphic>
          </wp:inline>
        </w:drawing>
      </w:r>
      <w:r>
        <w:t>和</w:t>
      </w:r>
      <w:r w:rsidR="001B72EF">
        <w:rPr>
          <w:rFonts w:eastAsia="Times New Roman"/>
          <w:noProof/>
        </w:rPr>
        <w:drawing>
          <wp:inline distT="0" distB="0" distL="0" distR="0" wp14:anchorId="3F10AC85" wp14:editId="7DB744AD">
            <wp:extent cx="270510" cy="34988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 cy="349885"/>
                    </a:xfrm>
                    <a:prstGeom prst="rect">
                      <a:avLst/>
                    </a:prstGeom>
                    <a:noFill/>
                    <a:ln>
                      <a:noFill/>
                    </a:ln>
                  </pic:spPr>
                </pic:pic>
              </a:graphicData>
            </a:graphic>
          </wp:inline>
        </w:drawing>
      </w:r>
      <w:r>
        <w:t>两种，</w:t>
      </w:r>
      <w:r w:rsidR="001B72EF">
        <w:rPr>
          <w:rFonts w:eastAsia="Times New Roman"/>
          <w:noProof/>
        </w:rPr>
        <w:drawing>
          <wp:inline distT="0" distB="0" distL="0" distR="0" wp14:anchorId="7AD2A34B" wp14:editId="7DCF7D96">
            <wp:extent cx="270510" cy="325755"/>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 cy="325755"/>
                    </a:xfrm>
                    <a:prstGeom prst="rect">
                      <a:avLst/>
                    </a:prstGeom>
                    <a:noFill/>
                    <a:ln>
                      <a:noFill/>
                    </a:ln>
                  </pic:spPr>
                </pic:pic>
              </a:graphicData>
            </a:graphic>
          </wp:inline>
        </w:drawing>
      </w:r>
      <w:r>
        <w:t>表示角色的当前星级，</w:t>
      </w:r>
      <w:r w:rsidR="001B72EF">
        <w:rPr>
          <w:rFonts w:eastAsia="Times New Roman"/>
          <w:noProof/>
        </w:rPr>
        <w:drawing>
          <wp:inline distT="0" distB="0" distL="0" distR="0" wp14:anchorId="1C11E1C0" wp14:editId="750E38C5">
            <wp:extent cx="270510" cy="349885"/>
            <wp:effectExtent l="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 cy="349885"/>
                    </a:xfrm>
                    <a:prstGeom prst="rect">
                      <a:avLst/>
                    </a:prstGeom>
                    <a:noFill/>
                    <a:ln>
                      <a:noFill/>
                    </a:ln>
                  </pic:spPr>
                </pic:pic>
              </a:graphicData>
            </a:graphic>
          </wp:inline>
        </w:drawing>
      </w:r>
      <w:r>
        <w:t>表示该角色的最大星级</w:t>
      </w:r>
    </w:p>
    <w:p w:rsidR="00E742D4" w:rsidRDefault="00E742D4">
      <w:pPr>
        <w:rPr>
          <w:rFonts w:hint="default"/>
        </w:rPr>
      </w:pPr>
    </w:p>
    <w:p w:rsidR="00E742D4" w:rsidRDefault="001B72EF">
      <w:pPr>
        <w:rPr>
          <w:rFonts w:hint="default"/>
        </w:rPr>
      </w:pPr>
      <w:r>
        <w:rPr>
          <w:noProof/>
        </w:rPr>
        <w:drawing>
          <wp:inline distT="0" distB="0" distL="0" distR="0" wp14:anchorId="3DA4DC58" wp14:editId="78A602B1">
            <wp:extent cx="628015" cy="636270"/>
            <wp:effectExtent l="0" t="0" r="635" b="0"/>
            <wp:docPr id="12" name="图片框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015" cy="636270"/>
                    </a:xfrm>
                    <a:prstGeom prst="rect">
                      <a:avLst/>
                    </a:prstGeom>
                    <a:noFill/>
                    <a:ln>
                      <a:noFill/>
                    </a:ln>
                  </pic:spPr>
                </pic:pic>
              </a:graphicData>
            </a:graphic>
          </wp:inline>
        </w:drawing>
      </w:r>
      <w:r w:rsidR="00E43468">
        <w:t xml:space="preserve">  </w:t>
      </w:r>
      <w:r w:rsidR="00E43468">
        <w:t>角色的等级，类型：普通显示文本，最大长度</w:t>
      </w:r>
      <w:r w:rsidR="00E43468">
        <w:t>3</w:t>
      </w:r>
      <w:r w:rsidR="00E43468">
        <w:t>个数字</w:t>
      </w:r>
    </w:p>
    <w:p w:rsidR="00E742D4" w:rsidRDefault="001B72EF">
      <w:pPr>
        <w:rPr>
          <w:rFonts w:hint="default"/>
        </w:rPr>
      </w:pPr>
      <w:r>
        <w:rPr>
          <w:noProof/>
        </w:rPr>
        <w:drawing>
          <wp:inline distT="0" distB="0" distL="0" distR="0" wp14:anchorId="13C241A1" wp14:editId="1E5C8499">
            <wp:extent cx="532765" cy="803275"/>
            <wp:effectExtent l="0" t="0" r="635" b="0"/>
            <wp:docPr id="13" name="图片框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65" cy="803275"/>
                    </a:xfrm>
                    <a:prstGeom prst="rect">
                      <a:avLst/>
                    </a:prstGeom>
                    <a:noFill/>
                    <a:ln>
                      <a:noFill/>
                    </a:ln>
                  </pic:spPr>
                </pic:pic>
              </a:graphicData>
            </a:graphic>
          </wp:inline>
        </w:drawing>
      </w:r>
      <w:r w:rsidR="00E43468">
        <w:t xml:space="preserve">   </w:t>
      </w:r>
      <w:r w:rsidR="00E43468">
        <w:t>角色的职业标识，类型：图片，根据角色的</w:t>
      </w:r>
      <w:del w:id="16" w:author="陈天华" w:date="2014-10-20T18:55:00Z">
        <w:r w:rsidR="00E43468" w:rsidDel="00D01FA4">
          <w:delText>站位</w:delText>
        </w:r>
      </w:del>
      <w:ins w:id="17" w:author="陈天华" w:date="2014-10-20T18:55:00Z">
        <w:r w:rsidR="00D01FA4">
          <w:t>职业标识</w:t>
        </w:r>
      </w:ins>
      <w:bookmarkStart w:id="18" w:name="_GoBack"/>
      <w:bookmarkEnd w:id="18"/>
      <w:r w:rsidR="00E43468">
        <w:t>来显示不同的图片</w:t>
      </w:r>
    </w:p>
    <w:p w:rsidR="00E742D4" w:rsidRDefault="001B72EF">
      <w:pPr>
        <w:rPr>
          <w:rFonts w:hint="default"/>
        </w:rPr>
      </w:pPr>
      <w:r>
        <w:rPr>
          <w:noProof/>
        </w:rPr>
        <w:drawing>
          <wp:inline distT="0" distB="0" distL="0" distR="0" wp14:anchorId="5E57A384" wp14:editId="6328F929">
            <wp:extent cx="1415415" cy="341630"/>
            <wp:effectExtent l="0" t="0" r="0" b="1270"/>
            <wp:docPr id="14" name="图片框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5415" cy="341630"/>
                    </a:xfrm>
                    <a:prstGeom prst="rect">
                      <a:avLst/>
                    </a:prstGeom>
                    <a:noFill/>
                    <a:ln>
                      <a:noFill/>
                    </a:ln>
                  </pic:spPr>
                </pic:pic>
              </a:graphicData>
            </a:graphic>
          </wp:inline>
        </w:drawing>
      </w:r>
      <w:r w:rsidR="00E43468">
        <w:t xml:space="preserve">   </w:t>
      </w:r>
      <w:r w:rsidR="00E43468">
        <w:t>角色的名字，类型：普通显示文本，用于显示每个角色的名字</w:t>
      </w:r>
    </w:p>
    <w:p w:rsidR="00E742D4" w:rsidRDefault="001B72EF">
      <w:pPr>
        <w:rPr>
          <w:rFonts w:hint="default"/>
        </w:rPr>
      </w:pPr>
      <w:r>
        <w:rPr>
          <w:noProof/>
        </w:rPr>
        <w:drawing>
          <wp:inline distT="0" distB="0" distL="0" distR="0" wp14:anchorId="35EB7D8D" wp14:editId="263C5407">
            <wp:extent cx="1343660" cy="365760"/>
            <wp:effectExtent l="0" t="0" r="8890" b="0"/>
            <wp:docPr id="15" name="图片框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3660" cy="365760"/>
                    </a:xfrm>
                    <a:prstGeom prst="rect">
                      <a:avLst/>
                    </a:prstGeom>
                    <a:noFill/>
                    <a:ln>
                      <a:noFill/>
                    </a:ln>
                  </pic:spPr>
                </pic:pic>
              </a:graphicData>
            </a:graphic>
          </wp:inline>
        </w:drawing>
      </w:r>
      <w:r w:rsidR="00E43468">
        <w:t xml:space="preserve">   </w:t>
      </w:r>
      <w:r w:rsidR="00E43468">
        <w:t>角色的战力值，类型：普通显示文本，用于显示每个角色的战力值</w:t>
      </w:r>
    </w:p>
    <w:p w:rsidR="00E742D4" w:rsidRDefault="00E43468">
      <w:pPr>
        <w:pStyle w:val="3"/>
        <w:ind w:left="2126" w:hanging="425"/>
        <w:rPr>
          <w:rFonts w:hint="default"/>
        </w:rPr>
      </w:pPr>
      <w:bookmarkStart w:id="19" w:name="_Toc23193"/>
      <w:r>
        <w:t>卡牌在列表中的表现形式</w:t>
      </w:r>
      <w:bookmarkEnd w:id="19"/>
    </w:p>
    <w:p w:rsidR="00682F4F" w:rsidRDefault="00682F4F">
      <w:pPr>
        <w:pStyle w:val="4"/>
        <w:numPr>
          <w:ilvl w:val="3"/>
          <w:numId w:val="0"/>
        </w:numPr>
        <w:rPr>
          <w:rFonts w:hint="default"/>
        </w:rPr>
      </w:pPr>
    </w:p>
    <w:p w:rsidR="00E742D4" w:rsidRDefault="00682F4F" w:rsidP="00682F4F">
      <w:pPr>
        <w:pStyle w:val="4"/>
        <w:rPr>
          <w:rFonts w:hint="default"/>
        </w:rPr>
      </w:pPr>
      <w:r>
        <w:lastRenderedPageBreak/>
        <w:t>未出战时的样式</w:t>
      </w:r>
      <w:r w:rsidR="00E43468">
        <w:t xml:space="preserve">                    </w:t>
      </w:r>
      <w:r w:rsidR="001B72EF">
        <w:rPr>
          <w:noProof/>
        </w:rPr>
        <w:drawing>
          <wp:inline distT="0" distB="0" distL="0" distR="0" wp14:anchorId="73706728" wp14:editId="3A3268D6">
            <wp:extent cx="993775" cy="1510665"/>
            <wp:effectExtent l="0" t="0" r="0"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3775" cy="1510665"/>
                    </a:xfrm>
                    <a:prstGeom prst="rect">
                      <a:avLst/>
                    </a:prstGeom>
                    <a:noFill/>
                    <a:ln>
                      <a:noFill/>
                    </a:ln>
                  </pic:spPr>
                </pic:pic>
              </a:graphicData>
            </a:graphic>
          </wp:inline>
        </w:drawing>
      </w:r>
    </w:p>
    <w:p w:rsidR="00682F4F" w:rsidRDefault="00682F4F" w:rsidP="00682F4F">
      <w:pPr>
        <w:pStyle w:val="4"/>
        <w:rPr>
          <w:rFonts w:hint="default"/>
        </w:rPr>
      </w:pPr>
      <w:r>
        <w:rPr>
          <w:noProof/>
        </w:rPr>
        <mc:AlternateContent>
          <mc:Choice Requires="wps">
            <w:drawing>
              <wp:anchor distT="0" distB="0" distL="114300" distR="114300" simplePos="0" relativeHeight="251659264" behindDoc="0" locked="0" layoutInCell="1" allowOverlap="1" wp14:anchorId="3AECA499" wp14:editId="237346AB">
                <wp:simplePos x="0" y="0"/>
                <wp:positionH relativeFrom="column">
                  <wp:posOffset>2264604</wp:posOffset>
                </wp:positionH>
                <wp:positionV relativeFrom="paragraph">
                  <wp:posOffset>519540</wp:posOffset>
                </wp:positionV>
                <wp:extent cx="643890" cy="285750"/>
                <wp:effectExtent l="0" t="0" r="22860" b="19050"/>
                <wp:wrapNone/>
                <wp:docPr id="29" name="矩形 29"/>
                <wp:cNvGraphicFramePr/>
                <a:graphic xmlns:a="http://schemas.openxmlformats.org/drawingml/2006/main">
                  <a:graphicData uri="http://schemas.microsoft.com/office/word/2010/wordprocessingShape">
                    <wps:wsp>
                      <wps:cNvSpPr/>
                      <wps:spPr>
                        <a:xfrm>
                          <a:off x="0" y="0"/>
                          <a:ext cx="64389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0931" w:rsidRDefault="00440931" w:rsidP="00440931">
                            <w:pPr>
                              <w:jc w:val="center"/>
                              <w:rPr>
                                <w:rFonts w:hint="default"/>
                              </w:rPr>
                            </w:pPr>
                            <w:r>
                              <w:t>已出战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 o:spid="_x0000_s1026" style="position:absolute;left:0;text-align:left;margin-left:178.3pt;margin-top:40.9pt;width:50.7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" fillcolor="#4f81bd [3204]" strokecolor="#243f60 [1604]" strokeweight="2pt">
                <v:textbox>
                  <w:txbxContent>
                    <w:p w:rsidR="00440931" w:rsidRDefault="00440931" w:rsidP="00440931">
                      <w:pPr>
                        <w:jc w:val="center"/>
                      </w:pPr>
                      <w:r>
                        <w:t>已出战</w:t>
                      </w:r>
                    </w:p>
                  </w:txbxContent>
                </v:textbox>
              </v:rect>
            </w:pict>
          </mc:Fallback>
        </mc:AlternateContent>
      </w:r>
      <w:r>
        <w:t>已出战时的样式</w:t>
      </w:r>
      <w:r>
        <w:rPr>
          <w:noProof/>
        </w:rPr>
        <w:drawing>
          <wp:inline distT="0" distB="0" distL="0" distR="0" wp14:anchorId="186AD3BB" wp14:editId="55497CF5">
            <wp:extent cx="993775" cy="1510665"/>
            <wp:effectExtent l="0" t="0" r="0" b="0"/>
            <wp:docPr id="2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93775" cy="1510665"/>
                    </a:xfrm>
                    <a:prstGeom prst="rect">
                      <a:avLst/>
                    </a:prstGeom>
                    <a:noFill/>
                    <a:ln>
                      <a:noFill/>
                    </a:ln>
                  </pic:spPr>
                </pic:pic>
              </a:graphicData>
            </a:graphic>
          </wp:inline>
        </w:drawing>
      </w:r>
    </w:p>
    <w:p w:rsidR="00E742D4" w:rsidRDefault="00E742D4">
      <w:pPr>
        <w:rPr>
          <w:rFonts w:hint="default"/>
        </w:rPr>
      </w:pPr>
    </w:p>
    <w:p w:rsidR="00E742D4" w:rsidRDefault="00E43468">
      <w:pPr>
        <w:pStyle w:val="3"/>
        <w:rPr>
          <w:rFonts w:hint="default"/>
        </w:rPr>
      </w:pPr>
      <w:bookmarkStart w:id="20" w:name="_Toc2902"/>
      <w:r>
        <w:t>角色列表的排序规则</w:t>
      </w:r>
      <w:bookmarkEnd w:id="20"/>
    </w:p>
    <w:p w:rsidR="00E742D4" w:rsidRDefault="00E43468">
      <w:pPr>
        <w:pStyle w:val="4"/>
        <w:rPr>
          <w:rFonts w:hint="default"/>
        </w:rPr>
      </w:pPr>
      <w:r>
        <w:t>基本排序规则，列表中的角色均遵循等级</w:t>
      </w:r>
      <w:r>
        <w:t>=</w:t>
      </w:r>
      <w:proofErr w:type="gramStart"/>
      <w:r>
        <w:t>》</w:t>
      </w:r>
      <w:proofErr w:type="gramEnd"/>
      <w:r>
        <w:t>品质</w:t>
      </w:r>
      <w:r>
        <w:t>=</w:t>
      </w:r>
      <w:proofErr w:type="gramStart"/>
      <w:r>
        <w:t>》</w:t>
      </w:r>
      <w:proofErr w:type="gramEnd"/>
      <w:r>
        <w:t>星级</w:t>
      </w:r>
      <w:r>
        <w:t>=</w:t>
      </w:r>
      <w:proofErr w:type="gramStart"/>
      <w:r>
        <w:t>》</w:t>
      </w:r>
      <w:proofErr w:type="gramEnd"/>
      <w:r>
        <w:t>角色</w:t>
      </w:r>
      <w:r>
        <w:t xml:space="preserve">id </w:t>
      </w:r>
      <w:r>
        <w:t>的顺序排列</w:t>
      </w:r>
    </w:p>
    <w:p w:rsidR="00E742D4" w:rsidRDefault="00E43468">
      <w:pPr>
        <w:pStyle w:val="5"/>
        <w:rPr>
          <w:rFonts w:hint="default"/>
        </w:rPr>
      </w:pPr>
      <w:r>
        <w:t>首先将列表中的角色按等级由高到低排序，等级高的排左边</w:t>
      </w:r>
    </w:p>
    <w:p w:rsidR="00E742D4" w:rsidRDefault="00E43468">
      <w:pPr>
        <w:pStyle w:val="5"/>
        <w:rPr>
          <w:rFonts w:hint="default"/>
        </w:rPr>
      </w:pPr>
      <w:r>
        <w:t>若等级相同则品质高的排左面</w:t>
      </w:r>
    </w:p>
    <w:p w:rsidR="00E742D4" w:rsidRDefault="00E43468">
      <w:pPr>
        <w:pStyle w:val="5"/>
        <w:rPr>
          <w:rFonts w:hint="default"/>
        </w:rPr>
      </w:pPr>
      <w:r>
        <w:t>若品质相同则星级高的排左面</w:t>
      </w:r>
    </w:p>
    <w:p w:rsidR="00E742D4" w:rsidRDefault="00E43468">
      <w:pPr>
        <w:pStyle w:val="5"/>
        <w:rPr>
          <w:rFonts w:hint="default"/>
        </w:rPr>
      </w:pPr>
      <w:r>
        <w:t>若星级相同则按角色</w:t>
      </w:r>
      <w:r>
        <w:t>id</w:t>
      </w:r>
      <w:r>
        <w:t>排序</w:t>
      </w:r>
    </w:p>
    <w:p w:rsidR="00E742D4" w:rsidRDefault="00E43468">
      <w:pPr>
        <w:pStyle w:val="4"/>
        <w:rPr>
          <w:rFonts w:hint="default"/>
        </w:rPr>
      </w:pPr>
      <w:r>
        <w:t>扩展规则，已</w:t>
      </w:r>
      <w:r w:rsidR="00440931">
        <w:t>出战</w:t>
      </w:r>
      <w:r>
        <w:t>的角色</w:t>
      </w:r>
      <w:r>
        <w:t>=</w:t>
      </w:r>
      <w:proofErr w:type="gramStart"/>
      <w:r>
        <w:t>》</w:t>
      </w:r>
      <w:proofErr w:type="gramEnd"/>
      <w:r w:rsidR="00440931">
        <w:t>未出战</w:t>
      </w:r>
      <w:r>
        <w:t>的角色</w:t>
      </w:r>
    </w:p>
    <w:p w:rsidR="00E742D4" w:rsidRDefault="00E43468">
      <w:pPr>
        <w:pStyle w:val="5"/>
        <w:rPr>
          <w:rFonts w:hint="default"/>
        </w:rPr>
      </w:pPr>
      <w:r>
        <w:t>例如有</w:t>
      </w:r>
      <w:r>
        <w:t>9</w:t>
      </w:r>
      <w:r>
        <w:t>个角色，其中</w:t>
      </w:r>
      <w:r>
        <w:t>3</w:t>
      </w:r>
      <w:r w:rsidR="00440931">
        <w:t>个是已出战的英雄角色</w:t>
      </w:r>
      <w:r>
        <w:t>，那么</w:t>
      </w:r>
      <w:r w:rsidR="00440931">
        <w:t>这三个角色显示在角色列表的最左侧，从第四个角色开始就是其他未出战的角色。</w:t>
      </w:r>
    </w:p>
    <w:p w:rsidR="00263FDE" w:rsidRDefault="00263FDE" w:rsidP="00263FDE">
      <w:pPr>
        <w:pStyle w:val="3"/>
        <w:rPr>
          <w:rFonts w:hint="default"/>
        </w:rPr>
      </w:pPr>
      <w:r>
        <w:lastRenderedPageBreak/>
        <w:t>角色列表筛选</w:t>
      </w:r>
    </w:p>
    <w:p w:rsidR="00263FDE" w:rsidRDefault="00263FDE" w:rsidP="00263FDE">
      <w:pPr>
        <w:rPr>
          <w:rFonts w:hint="default"/>
        </w:rPr>
      </w:pPr>
      <w:r w:rsidRPr="00263FDE">
        <w:rPr>
          <w:noProof/>
        </w:rPr>
        <w:drawing>
          <wp:inline distT="0" distB="0" distL="0" distR="0" wp14:anchorId="7F4B9C8A" wp14:editId="12C15CA9">
            <wp:extent cx="828791" cy="1028844"/>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28791" cy="1028844"/>
                    </a:xfrm>
                    <a:prstGeom prst="rect">
                      <a:avLst/>
                    </a:prstGeom>
                  </pic:spPr>
                </pic:pic>
              </a:graphicData>
            </a:graphic>
          </wp:inline>
        </w:drawing>
      </w:r>
      <w:r>
        <w:t>这四个按钮是一组</w:t>
      </w:r>
      <w:proofErr w:type="spellStart"/>
      <w:r>
        <w:t>tabbar</w:t>
      </w:r>
      <w:proofErr w:type="spellEnd"/>
      <w:r>
        <w:t>，玩家每次进入该界面时默认显示所有角色，此时全部按钮高亮，若玩家点击前排、中排、后排这三者中的任意一个，角色列表根据每个角色的站位属性进行筛选，比如点击前排则只显示站位属性为前排的角色。</w:t>
      </w:r>
    </w:p>
    <w:p w:rsidR="008C3711" w:rsidRDefault="00CE20AE" w:rsidP="00CE20AE">
      <w:pPr>
        <w:pStyle w:val="2"/>
        <w:rPr>
          <w:rFonts w:hint="default"/>
        </w:rPr>
      </w:pPr>
      <w:r>
        <w:t>如何将角色</w:t>
      </w:r>
      <w:proofErr w:type="gramStart"/>
      <w:r>
        <w:t>编</w:t>
      </w:r>
      <w:r w:rsidR="00E27472">
        <w:t>入</w:t>
      </w:r>
      <w:r>
        <w:t>卡组</w:t>
      </w:r>
      <w:proofErr w:type="gramEnd"/>
    </w:p>
    <w:p w:rsidR="00C31D54" w:rsidRDefault="00C31D54" w:rsidP="00C31D54">
      <w:pPr>
        <w:pStyle w:val="4"/>
        <w:rPr>
          <w:rFonts w:hint="default"/>
        </w:rPr>
      </w:pPr>
      <w:proofErr w:type="gramStart"/>
      <w:r>
        <w:t>点击未</w:t>
      </w:r>
      <w:proofErr w:type="gramEnd"/>
      <w:r>
        <w:t>出战的角色</w:t>
      </w:r>
    </w:p>
    <w:p w:rsidR="00C31D54" w:rsidRDefault="00C31D54" w:rsidP="00C31D54">
      <w:pPr>
        <w:jc w:val="center"/>
        <w:rPr>
          <w:rFonts w:hint="default"/>
        </w:rPr>
      </w:pPr>
      <w:r>
        <w:rPr>
          <w:noProof/>
        </w:rPr>
        <w:lastRenderedPageBreak/>
        <mc:AlternateContent>
          <mc:Choice Requires="wps">
            <w:drawing>
              <wp:anchor distT="0" distB="0" distL="114300" distR="114300" simplePos="0" relativeHeight="251661312" behindDoc="0" locked="0" layoutInCell="1" allowOverlap="1" wp14:anchorId="1F0C82E8" wp14:editId="3E06CB02">
                <wp:simplePos x="0" y="0"/>
                <wp:positionH relativeFrom="column">
                  <wp:posOffset>4944745</wp:posOffset>
                </wp:positionH>
                <wp:positionV relativeFrom="paragraph">
                  <wp:posOffset>3149269</wp:posOffset>
                </wp:positionV>
                <wp:extent cx="230588" cy="373712"/>
                <wp:effectExtent l="0" t="0" r="0" b="7620"/>
                <wp:wrapNone/>
                <wp:docPr id="34" name="文本框 34"/>
                <wp:cNvGraphicFramePr/>
                <a:graphic xmlns:a="http://schemas.openxmlformats.org/drawingml/2006/main">
                  <a:graphicData uri="http://schemas.microsoft.com/office/word/2010/wordprocessingShape">
                    <wps:wsp>
                      <wps:cNvSpPr txBox="1"/>
                      <wps:spPr>
                        <a:xfrm>
                          <a:off x="0" y="0"/>
                          <a:ext cx="230588" cy="373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1D54" w:rsidRPr="00C31D54" w:rsidRDefault="00C31D54" w:rsidP="00C31D54">
                            <w:pPr>
                              <w:jc w:val="center"/>
                              <w:rPr>
                                <w:rFonts w:hint="default"/>
                                <w:sz w:val="32"/>
                              </w:rPr>
                            </w:pPr>
                            <w:r w:rsidRPr="00C31D54">
                              <w:rPr>
                                <w:sz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4" o:spid="_x0000_s1027" type="#_x0000_t202" style="position:absolute;left:0;text-align:left;margin-left:389.35pt;margin-top:247.95pt;width:18.15pt;height:29.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" filled="f" stroked="f" strokeweight=".5pt">
                <v:textbox>
                  <w:txbxContent>
                    <w:p w:rsidR="00C31D54" w:rsidRPr="00C31D54" w:rsidRDefault="00C31D54" w:rsidP="00C31D54">
                      <w:pPr>
                        <w:jc w:val="center"/>
                        <w:rPr>
                          <w:sz w:val="32"/>
                        </w:rPr>
                      </w:pPr>
                      <w:r w:rsidRPr="00C31D54">
                        <w:rPr>
                          <w:sz w:val="32"/>
                        </w:rPr>
                        <w:t>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5A6E591" wp14:editId="0EC1BD5A">
                <wp:simplePos x="0" y="0"/>
                <wp:positionH relativeFrom="column">
                  <wp:posOffset>4706620</wp:posOffset>
                </wp:positionH>
                <wp:positionV relativeFrom="paragraph">
                  <wp:posOffset>3302939</wp:posOffset>
                </wp:positionV>
                <wp:extent cx="469127" cy="206734"/>
                <wp:effectExtent l="0" t="0" r="26670" b="22225"/>
                <wp:wrapNone/>
                <wp:docPr id="33" name="矩形 33"/>
                <wp:cNvGraphicFramePr/>
                <a:graphic xmlns:a="http://schemas.openxmlformats.org/drawingml/2006/main">
                  <a:graphicData uri="http://schemas.microsoft.com/office/word/2010/wordprocessingShape">
                    <wps:wsp>
                      <wps:cNvSpPr/>
                      <wps:spPr>
                        <a:xfrm>
                          <a:off x="0" y="0"/>
                          <a:ext cx="469127" cy="2067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C31D54" w:rsidRDefault="00C31D54" w:rsidP="00C31D54">
                            <w:pPr>
                              <w:jc w:val="center"/>
                              <w:rPr>
                                <w:rFonts w:hint="defaul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3" o:spid="_x0000_s1028" style="position:absolute;left:0;text-align:left;margin-left:370.6pt;margin-top:260.05pt;width:36.95pt;height:1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" fillcolor="#9bbb59 [3206]" strokecolor="#4e6128 [1606]" strokeweight="2pt">
                <v:textbox>
                  <w:txbxContent>
                    <w:p w:rsidR="00C31D54" w:rsidRDefault="00C31D54" w:rsidP="00C31D54">
                      <w:pPr>
                        <w:jc w:val="center"/>
                      </w:pPr>
                    </w:p>
                  </w:txbxContent>
                </v:textbox>
              </v:rect>
            </w:pict>
          </mc:Fallback>
        </mc:AlternateContent>
      </w:r>
      <w:r w:rsidRPr="00C31D54">
        <w:rPr>
          <w:noProof/>
        </w:rPr>
        <w:drawing>
          <wp:inline distT="0" distB="0" distL="0" distR="0" wp14:anchorId="3989D8B9" wp14:editId="784BFF6E">
            <wp:extent cx="5486400" cy="4105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4105275"/>
                    </a:xfrm>
                    <a:prstGeom prst="rect">
                      <a:avLst/>
                    </a:prstGeom>
                  </pic:spPr>
                </pic:pic>
              </a:graphicData>
            </a:graphic>
          </wp:inline>
        </w:drawing>
      </w:r>
    </w:p>
    <w:p w:rsidR="00C31D54" w:rsidRDefault="00C31D54" w:rsidP="00C31D54">
      <w:pPr>
        <w:pStyle w:val="4"/>
        <w:rPr>
          <w:rFonts w:hint="default"/>
        </w:rPr>
      </w:pPr>
      <w:r>
        <w:t>该角色的头像自动出现在下方，</w:t>
      </w:r>
      <w:proofErr w:type="gramStart"/>
      <w:r>
        <w:t>卡组的</w:t>
      </w:r>
      <w:proofErr w:type="gramEnd"/>
      <w:r>
        <w:t>战斗力随之提升（</w:t>
      </w:r>
      <w:proofErr w:type="gramStart"/>
      <w:r>
        <w:t>卡组战力</w:t>
      </w:r>
      <w:proofErr w:type="gramEnd"/>
      <w:r>
        <w:t>=</w:t>
      </w:r>
      <w:r>
        <w:t>卡组内所有英雄的战力之和）</w:t>
      </w:r>
    </w:p>
    <w:p w:rsidR="00C31D54" w:rsidRDefault="00C31D54" w:rsidP="00C31D54">
      <w:pPr>
        <w:pStyle w:val="4"/>
        <w:rPr>
          <w:rFonts w:hint="default"/>
        </w:rPr>
      </w:pPr>
      <w:r w:rsidRPr="00C31D54">
        <w:rPr>
          <w:noProof/>
        </w:rPr>
        <w:lastRenderedPageBreak/>
        <w:drawing>
          <wp:inline distT="0" distB="0" distL="0" distR="0" wp14:anchorId="16931114" wp14:editId="2302F852">
            <wp:extent cx="5486400" cy="41471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4147185"/>
                    </a:xfrm>
                    <a:prstGeom prst="rect">
                      <a:avLst/>
                    </a:prstGeom>
                  </pic:spPr>
                </pic:pic>
              </a:graphicData>
            </a:graphic>
          </wp:inline>
        </w:drawing>
      </w:r>
    </w:p>
    <w:p w:rsidR="00E27472" w:rsidRDefault="00E27472" w:rsidP="00CE20AE">
      <w:pPr>
        <w:pStyle w:val="2"/>
        <w:rPr>
          <w:rFonts w:hint="default"/>
        </w:rPr>
      </w:pPr>
      <w:r>
        <w:t>如何将角色</w:t>
      </w:r>
      <w:proofErr w:type="gramStart"/>
      <w:r>
        <w:t>自卡组移除</w:t>
      </w:r>
      <w:proofErr w:type="gramEnd"/>
    </w:p>
    <w:p w:rsidR="00A1197B" w:rsidRDefault="00A1197B" w:rsidP="00A1197B">
      <w:pPr>
        <w:pStyle w:val="4"/>
        <w:rPr>
          <w:rFonts w:hint="default"/>
        </w:rPr>
      </w:pPr>
      <w:proofErr w:type="gramStart"/>
      <w:r>
        <w:t>点击卡</w:t>
      </w:r>
      <w:proofErr w:type="gramEnd"/>
      <w:r>
        <w:t>组中已出战的角色可将该角色移除卡组</w:t>
      </w:r>
    </w:p>
    <w:p w:rsidR="00A1197B" w:rsidRDefault="00A1197B" w:rsidP="00A1197B">
      <w:pPr>
        <w:jc w:val="center"/>
        <w:rPr>
          <w:rFonts w:hint="default"/>
        </w:rPr>
      </w:pPr>
      <w:r w:rsidRPr="00A1197B">
        <w:rPr>
          <w:noProof/>
        </w:rPr>
        <w:lastRenderedPageBreak/>
        <w:drawing>
          <wp:inline distT="0" distB="0" distL="0" distR="0" wp14:anchorId="43FD2347" wp14:editId="613F2B30">
            <wp:extent cx="4763165" cy="12955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63165" cy="1295581"/>
                    </a:xfrm>
                    <a:prstGeom prst="rect">
                      <a:avLst/>
                    </a:prstGeom>
                  </pic:spPr>
                </pic:pic>
              </a:graphicData>
            </a:graphic>
          </wp:inline>
        </w:drawing>
      </w:r>
    </w:p>
    <w:p w:rsidR="00A1197B" w:rsidRDefault="00A1197B" w:rsidP="00A1197B">
      <w:pPr>
        <w:pStyle w:val="4"/>
        <w:rPr>
          <w:rFonts w:hint="default"/>
        </w:rPr>
      </w:pPr>
      <w:r>
        <w:tab/>
      </w:r>
      <w:r>
        <w:t>点击角色列表中已出战的角色卡牌可将</w:t>
      </w:r>
      <w:r w:rsidR="00F914F5">
        <w:t>该角色移除卡组</w:t>
      </w:r>
    </w:p>
    <w:p w:rsidR="00F914F5" w:rsidRDefault="00F914F5" w:rsidP="00F914F5">
      <w:pPr>
        <w:jc w:val="center"/>
        <w:rPr>
          <w:rFonts w:hint="default"/>
        </w:rPr>
      </w:pPr>
      <w:r w:rsidRPr="00F914F5">
        <w:rPr>
          <w:noProof/>
        </w:rPr>
        <w:lastRenderedPageBreak/>
        <w:drawing>
          <wp:inline distT="0" distB="0" distL="0" distR="0" wp14:anchorId="4F68CCD1" wp14:editId="02865BDA">
            <wp:extent cx="5486400" cy="41230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23055"/>
                    </a:xfrm>
                    <a:prstGeom prst="rect">
                      <a:avLst/>
                    </a:prstGeom>
                  </pic:spPr>
                </pic:pic>
              </a:graphicData>
            </a:graphic>
          </wp:inline>
        </w:drawing>
      </w:r>
    </w:p>
    <w:p w:rsidR="00CE20AE" w:rsidRDefault="00CE20AE" w:rsidP="00CE20AE">
      <w:pPr>
        <w:pStyle w:val="2"/>
        <w:rPr>
          <w:rFonts w:hint="default"/>
        </w:rPr>
      </w:pPr>
      <w:r>
        <w:t>如何</w:t>
      </w:r>
      <w:proofErr w:type="gramStart"/>
      <w:r>
        <w:t>切换卡组</w:t>
      </w:r>
      <w:proofErr w:type="gramEnd"/>
    </w:p>
    <w:p w:rsidR="00440931" w:rsidRDefault="00F914F5" w:rsidP="00F914F5">
      <w:pPr>
        <w:pStyle w:val="4"/>
        <w:rPr>
          <w:rFonts w:hint="default"/>
        </w:rPr>
      </w:pPr>
      <w:proofErr w:type="gramStart"/>
      <w:r>
        <w:t>点击换组按钮</w:t>
      </w:r>
      <w:proofErr w:type="gramEnd"/>
      <w:r>
        <w:t>即可</w:t>
      </w:r>
      <w:proofErr w:type="gramStart"/>
      <w:r>
        <w:t>切换卡组</w:t>
      </w:r>
      <w:proofErr w:type="gramEnd"/>
    </w:p>
    <w:p w:rsidR="00F914F5" w:rsidRDefault="00F914F5" w:rsidP="00F914F5">
      <w:pPr>
        <w:rPr>
          <w:rFonts w:hint="default"/>
        </w:rPr>
      </w:pPr>
      <w:r w:rsidRPr="00F914F5">
        <w:rPr>
          <w:noProof/>
        </w:rPr>
        <w:lastRenderedPageBreak/>
        <w:drawing>
          <wp:inline distT="0" distB="0" distL="0" distR="0" wp14:anchorId="777E5936" wp14:editId="45317477">
            <wp:extent cx="4820323" cy="1381318"/>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20323" cy="1381318"/>
                    </a:xfrm>
                    <a:prstGeom prst="rect">
                      <a:avLst/>
                    </a:prstGeom>
                  </pic:spPr>
                </pic:pic>
              </a:graphicData>
            </a:graphic>
          </wp:inline>
        </w:drawing>
      </w:r>
    </w:p>
    <w:p w:rsidR="00151CBB" w:rsidRDefault="00151CBB" w:rsidP="00151CBB">
      <w:pPr>
        <w:pStyle w:val="4"/>
        <w:rPr>
          <w:rFonts w:hint="default"/>
        </w:rPr>
      </w:pPr>
      <w:r>
        <w:t>首次进入该界面时默认显示卡组</w:t>
      </w:r>
      <w:proofErr w:type="gramStart"/>
      <w:r>
        <w:t>一</w:t>
      </w:r>
      <w:proofErr w:type="gramEnd"/>
      <w:r>
        <w:t>，玩家最多可拥有</w:t>
      </w:r>
      <w:r>
        <w:t>5</w:t>
      </w:r>
      <w:r>
        <w:t>个卡组，出生时只有一个，随玩家的等级提高，玩家可依次解锁其他卡组，若玩家将</w:t>
      </w:r>
      <w:proofErr w:type="gramStart"/>
      <w:r>
        <w:t>当前卡组</w:t>
      </w:r>
      <w:proofErr w:type="gramEnd"/>
      <w:r w:rsidR="00790759">
        <w:t>由卡组</w:t>
      </w:r>
      <w:proofErr w:type="gramStart"/>
      <w:r w:rsidR="00790759">
        <w:t>一</w:t>
      </w:r>
      <w:proofErr w:type="gramEnd"/>
      <w:r>
        <w:t>变为</w:t>
      </w:r>
      <w:proofErr w:type="gramStart"/>
      <w:r>
        <w:t>了卡组三则</w:t>
      </w:r>
      <w:proofErr w:type="gramEnd"/>
      <w:r>
        <w:t>系统自动记录</w:t>
      </w:r>
      <w:r w:rsidR="00790759">
        <w:t>，并在下次打开界面时自动</w:t>
      </w:r>
      <w:proofErr w:type="gramStart"/>
      <w:r w:rsidR="00790759">
        <w:t>显示卡组三</w:t>
      </w:r>
      <w:proofErr w:type="gramEnd"/>
    </w:p>
    <w:p w:rsidR="00E742D4" w:rsidRDefault="00E43468">
      <w:pPr>
        <w:pStyle w:val="2"/>
        <w:ind w:hanging="425"/>
        <w:rPr>
          <w:rFonts w:hint="default"/>
        </w:rPr>
      </w:pPr>
      <w:bookmarkStart w:id="21" w:name="_Toc9819"/>
      <w:bookmarkEnd w:id="13"/>
      <w:r>
        <w:t>其他操作说明</w:t>
      </w:r>
      <w:bookmarkEnd w:id="21"/>
    </w:p>
    <w:p w:rsidR="00E742D4" w:rsidRDefault="001B72EF">
      <w:pPr>
        <w:rPr>
          <w:rFonts w:hint="default"/>
        </w:rPr>
      </w:pPr>
      <w:r>
        <w:rPr>
          <w:noProof/>
        </w:rPr>
        <w:drawing>
          <wp:inline distT="0" distB="0" distL="0" distR="0">
            <wp:extent cx="1248410" cy="906145"/>
            <wp:effectExtent l="0" t="0" r="8890" b="8255"/>
            <wp:docPr id="27" name="图片框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8410" cy="906145"/>
                    </a:xfrm>
                    <a:prstGeom prst="rect">
                      <a:avLst/>
                    </a:prstGeom>
                    <a:noFill/>
                    <a:ln>
                      <a:noFill/>
                    </a:ln>
                  </pic:spPr>
                </pic:pic>
              </a:graphicData>
            </a:graphic>
          </wp:inline>
        </w:drawing>
      </w:r>
      <w:r w:rsidR="00E43468">
        <w:t>返回按钮，类型：按钮。点击后返回上级界面。</w:t>
      </w:r>
    </w:p>
    <w:sectPr w:rsidR="00E742D4">
      <w:headerReference w:type="default" r:id="rId32"/>
      <w:pgSz w:w="16838" w:h="11906" w:orient="landscape"/>
      <w:pgMar w:top="1800" w:right="1440" w:bottom="1800" w:left="144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980" w:rsidRDefault="00462980">
      <w:pPr>
        <w:rPr>
          <w:rFonts w:hint="default"/>
        </w:rPr>
      </w:pPr>
      <w:r>
        <w:separator/>
      </w:r>
    </w:p>
  </w:endnote>
  <w:endnote w:type="continuationSeparator" w:id="0">
    <w:p w:rsidR="00462980" w:rsidRDefault="00462980">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980" w:rsidRDefault="00462980">
      <w:pPr>
        <w:rPr>
          <w:rFonts w:hint="default"/>
        </w:rPr>
      </w:pPr>
      <w:r>
        <w:separator/>
      </w:r>
    </w:p>
  </w:footnote>
  <w:footnote w:type="continuationSeparator" w:id="0">
    <w:p w:rsidR="00462980" w:rsidRDefault="00462980">
      <w:pPr>
        <w:rPr>
          <w:rFonts w:hint="default"/>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2D4" w:rsidRPr="00F926C8" w:rsidRDefault="00F926C8" w:rsidP="00F926C8">
    <w:pPr>
      <w:pStyle w:val="a5"/>
      <w:rPr>
        <w:rFonts w:hint="default"/>
      </w:rPr>
    </w:pPr>
    <w:r w:rsidRPr="00F926C8">
      <w:rPr>
        <w:rFonts w:ascii="Cambria" w:hAnsi="Cambria"/>
        <w:b/>
        <w:bCs/>
        <w:sz w:val="32"/>
        <w:szCs w:val="32"/>
      </w:rPr>
      <w:t>角色编组界面说明文档</w:t>
    </w:r>
    <w:r w:rsidRPr="00F926C8">
      <w:rPr>
        <w:rFonts w:ascii="Cambria" w:hAnsi="Cambria"/>
        <w:b/>
        <w:bCs/>
        <w:sz w:val="32"/>
        <w:szCs w:val="32"/>
      </w:rPr>
      <w:t>_20140811_</w:t>
    </w:r>
    <w:r w:rsidRPr="00F926C8">
      <w:rPr>
        <w:rFonts w:ascii="Cambria" w:hAnsi="Cambria"/>
        <w:b/>
        <w:bCs/>
        <w:sz w:val="32"/>
        <w:szCs w:val="32"/>
      </w:rPr>
      <w:t>陈天华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385683"/>
    <w:multiLevelType w:val="multilevel"/>
    <w:tmpl w:val="53385683"/>
    <w:lvl w:ilvl="0">
      <w:start w:val="1"/>
      <w:numFmt w:val="decimal"/>
      <w:pStyle w:val="1"/>
      <w:lvlText w:val="%1"/>
      <w:lvlJc w:val="left"/>
      <w:pPr>
        <w:ind w:left="425" w:hanging="425"/>
      </w:pPr>
      <w:rPr>
        <w:rFonts w:hint="eastAsia"/>
      </w:rPr>
    </w:lvl>
    <w:lvl w:ilvl="1">
      <w:start w:val="1"/>
      <w:numFmt w:val="decimal"/>
      <w:pStyle w:val="2"/>
      <w:lvlText w:val="%1.%2"/>
      <w:lvlJc w:val="left"/>
      <w:pPr>
        <w:ind w:left="850" w:hanging="425"/>
      </w:pPr>
      <w:rPr>
        <w:rFonts w:hint="eastAsia"/>
      </w:rPr>
    </w:lvl>
    <w:lvl w:ilvl="2">
      <w:start w:val="1"/>
      <w:numFmt w:val="decimal"/>
      <w:pStyle w:val="3"/>
      <w:lvlText w:val="%1.%2.%3"/>
      <w:lvlJc w:val="left"/>
      <w:pPr>
        <w:ind w:left="2126" w:hanging="425"/>
      </w:pPr>
      <w:rPr>
        <w:rFonts w:hint="eastAsia"/>
      </w:rPr>
    </w:lvl>
    <w:lvl w:ilvl="3">
      <w:start w:val="1"/>
      <w:numFmt w:val="upperLetter"/>
      <w:pStyle w:val="4"/>
      <w:lvlText w:val="%4"/>
      <w:lvlJc w:val="left"/>
      <w:pPr>
        <w:ind w:left="1700" w:hanging="425"/>
      </w:pPr>
      <w:rPr>
        <w:rFonts w:hint="eastAsia"/>
      </w:rPr>
    </w:lvl>
    <w:lvl w:ilvl="4">
      <w:start w:val="1"/>
      <w:numFmt w:val="lowerLetter"/>
      <w:pStyle w:val="5"/>
      <w:lvlText w:val="%5"/>
      <w:lvlJc w:val="left"/>
      <w:pPr>
        <w:ind w:left="2125" w:hanging="425"/>
      </w:pPr>
      <w:rPr>
        <w:rFonts w:hint="eastAsia"/>
      </w:rPr>
    </w:lvl>
    <w:lvl w:ilvl="5">
      <w:start w:val="1"/>
      <w:numFmt w:val="bullet"/>
      <w:pStyle w:val="6"/>
      <w:lvlText w:val=""/>
      <w:lvlJc w:val="left"/>
      <w:pPr>
        <w:ind w:left="2550" w:hanging="425"/>
      </w:pPr>
      <w:rPr>
        <w:rFonts w:ascii="Symbol" w:hAnsi="Symbol" w:hint="default"/>
        <w:color w:val="auto"/>
      </w:rPr>
    </w:lvl>
    <w:lvl w:ilvl="6">
      <w:start w:val="1"/>
      <w:numFmt w:val="none"/>
      <w:pStyle w:val="7"/>
      <w:lvlText w:val=""/>
      <w:lvlJc w:val="left"/>
      <w:pPr>
        <w:ind w:left="2975" w:hanging="425"/>
      </w:pPr>
      <w:rPr>
        <w:rFonts w:hint="eastAsia"/>
      </w:rPr>
    </w:lvl>
    <w:lvl w:ilvl="7" w:tentative="1">
      <w:start w:val="1"/>
      <w:numFmt w:val="none"/>
      <w:pStyle w:val="8"/>
      <w:lvlText w:val=""/>
      <w:lvlJc w:val="left"/>
      <w:pPr>
        <w:ind w:left="3400" w:hanging="425"/>
      </w:pPr>
      <w:rPr>
        <w:rFonts w:hint="eastAsia"/>
      </w:rPr>
    </w:lvl>
    <w:lvl w:ilvl="8" w:tentative="1">
      <w:start w:val="1"/>
      <w:numFmt w:val="none"/>
      <w:lvlText w:val=""/>
      <w:lvlJc w:val="left"/>
      <w:pPr>
        <w:ind w:left="3825" w:hanging="425"/>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2D4"/>
    <w:rsid w:val="00151CBB"/>
    <w:rsid w:val="001B72EF"/>
    <w:rsid w:val="00263FDE"/>
    <w:rsid w:val="00440931"/>
    <w:rsid w:val="00454778"/>
    <w:rsid w:val="00462980"/>
    <w:rsid w:val="00682F4F"/>
    <w:rsid w:val="00790759"/>
    <w:rsid w:val="008C3711"/>
    <w:rsid w:val="00A1197B"/>
    <w:rsid w:val="00C31D54"/>
    <w:rsid w:val="00C748A4"/>
    <w:rsid w:val="00CE20AE"/>
    <w:rsid w:val="00D01FA4"/>
    <w:rsid w:val="00E27472"/>
    <w:rsid w:val="00E43468"/>
    <w:rsid w:val="00E742D4"/>
    <w:rsid w:val="00F914F5"/>
    <w:rsid w:val="00F92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hint="eastAsia"/>
      <w:kern w:val="2"/>
      <w:sz w:val="21"/>
    </w:rPr>
  </w:style>
  <w:style w:type="paragraph" w:styleId="10">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pPr>
      <w:ind w:leftChars="1200" w:left="2520"/>
    </w:pPr>
  </w:style>
  <w:style w:type="paragraph" w:styleId="50">
    <w:name w:val="toc 5"/>
    <w:basedOn w:val="a"/>
    <w:next w:val="a"/>
    <w:uiPriority w:val="39"/>
    <w:unhideWhenUsed/>
    <w:pPr>
      <w:ind w:leftChars="800" w:left="1680"/>
    </w:pPr>
  </w:style>
  <w:style w:type="paragraph" w:styleId="30">
    <w:name w:val="toc 3"/>
    <w:basedOn w:val="a"/>
    <w:next w:val="a"/>
    <w:uiPriority w:val="39"/>
    <w:unhideWhenUsed/>
    <w:pPr>
      <w:ind w:leftChars="400" w:left="840"/>
    </w:pPr>
  </w:style>
  <w:style w:type="paragraph" w:styleId="80">
    <w:name w:val="toc 8"/>
    <w:basedOn w:val="a"/>
    <w:next w:val="a"/>
    <w:uiPriority w:val="39"/>
    <w:unhideWhenUsed/>
    <w:pPr>
      <w:ind w:leftChars="1400" w:left="294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0">
    <w:name w:val="toc 4"/>
    <w:basedOn w:val="a"/>
    <w:next w:val="a"/>
    <w:uiPriority w:val="39"/>
    <w:unhideWhenUsed/>
    <w:pPr>
      <w:ind w:leftChars="600" w:left="1260"/>
    </w:pPr>
  </w:style>
  <w:style w:type="paragraph" w:styleId="60">
    <w:name w:val="toc 6"/>
    <w:basedOn w:val="a"/>
    <w:next w:val="a"/>
    <w:uiPriority w:val="39"/>
    <w:unhideWhenUsed/>
    <w:pPr>
      <w:ind w:leftChars="1000" w:left="2100"/>
    </w:pPr>
  </w:style>
  <w:style w:type="paragraph" w:styleId="20">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6">
    <w:name w:val="Title"/>
    <w:basedOn w:val="a"/>
    <w:next w:val="a"/>
    <w:link w:val="Char2"/>
    <w:uiPriority w:val="10"/>
    <w:qFormat/>
    <w:pPr>
      <w:spacing w:before="240" w:after="60"/>
      <w:jc w:val="center"/>
      <w:outlineLvl w:val="0"/>
    </w:pPr>
    <w:rPr>
      <w:rFonts w:ascii="Cambria" w:hAnsi="Cambria"/>
      <w:b/>
      <w:bCs/>
      <w:sz w:val="32"/>
      <w:szCs w:val="32"/>
    </w:rPr>
  </w:style>
  <w:style w:type="character" w:styleId="a7">
    <w:name w:val="FollowedHyperlink"/>
    <w:uiPriority w:val="99"/>
    <w:semiHidden/>
    <w:unhideWhenUsed/>
    <w:rPr>
      <w:color w:val="800080"/>
      <w:u w:val="single"/>
    </w:rPr>
  </w:style>
  <w:style w:type="character" w:styleId="a8">
    <w:name w:val="Hyperlink"/>
    <w:uiPriority w:val="99"/>
    <w:unhideWhenUsed/>
    <w:rPr>
      <w:color w:val="0000FF"/>
      <w:u w:val="single"/>
    </w:rPr>
  </w:style>
  <w:style w:type="paragraph" w:customStyle="1" w:styleId="12">
    <w:name w:val="列出段落1"/>
    <w:basedOn w:val="a"/>
    <w:link w:val="Char3"/>
    <w:uiPriority w:val="34"/>
    <w:qFormat/>
    <w:pPr>
      <w:ind w:firstLineChars="200" w:firstLine="420"/>
    </w:pPr>
  </w:style>
  <w:style w:type="paragraph" w:customStyle="1" w:styleId="4">
    <w:name w:val="样式4"/>
    <w:basedOn w:val="12"/>
    <w:link w:val="4Char"/>
    <w:qFormat/>
    <w:pPr>
      <w:numPr>
        <w:ilvl w:val="3"/>
        <w:numId w:val="1"/>
      </w:numPr>
      <w:ind w:firstLineChars="0" w:firstLine="0"/>
    </w:pPr>
  </w:style>
  <w:style w:type="paragraph" w:customStyle="1" w:styleId="1">
    <w:name w:val="样式1"/>
    <w:basedOn w:val="12"/>
    <w:link w:val="1Char0"/>
    <w:qFormat/>
    <w:pPr>
      <w:numPr>
        <w:numId w:val="1"/>
      </w:numPr>
      <w:ind w:left="568" w:hangingChars="202" w:hanging="568"/>
      <w:outlineLvl w:val="0"/>
    </w:pPr>
    <w:rPr>
      <w:b/>
      <w:sz w:val="28"/>
      <w:szCs w:val="28"/>
    </w:rPr>
  </w:style>
  <w:style w:type="paragraph" w:customStyle="1" w:styleId="2">
    <w:name w:val="样式2"/>
    <w:basedOn w:val="12"/>
    <w:link w:val="2Char"/>
    <w:qFormat/>
    <w:pPr>
      <w:numPr>
        <w:ilvl w:val="1"/>
        <w:numId w:val="1"/>
      </w:numPr>
      <w:ind w:firstLineChars="0" w:firstLine="0"/>
      <w:outlineLvl w:val="1"/>
    </w:pPr>
    <w:rPr>
      <w:b/>
      <w:sz w:val="24"/>
      <w:szCs w:val="24"/>
    </w:rPr>
  </w:style>
  <w:style w:type="paragraph" w:customStyle="1" w:styleId="3">
    <w:name w:val="样式3"/>
    <w:basedOn w:val="12"/>
    <w:link w:val="3Char"/>
    <w:qFormat/>
    <w:pPr>
      <w:numPr>
        <w:ilvl w:val="2"/>
        <w:numId w:val="1"/>
      </w:numPr>
      <w:ind w:left="1276" w:firstLineChars="0" w:firstLine="0"/>
      <w:outlineLvl w:val="2"/>
    </w:pPr>
    <w:rPr>
      <w:b/>
    </w:rPr>
  </w:style>
  <w:style w:type="paragraph" w:customStyle="1" w:styleId="5">
    <w:name w:val="样式5"/>
    <w:basedOn w:val="12"/>
    <w:link w:val="5Char"/>
    <w:qFormat/>
    <w:pPr>
      <w:numPr>
        <w:ilvl w:val="4"/>
        <w:numId w:val="1"/>
      </w:numPr>
      <w:ind w:firstLineChars="0" w:firstLine="0"/>
    </w:pPr>
  </w:style>
  <w:style w:type="paragraph" w:customStyle="1" w:styleId="6">
    <w:name w:val="样式6"/>
    <w:basedOn w:val="12"/>
    <w:link w:val="6Char"/>
    <w:qFormat/>
    <w:pPr>
      <w:numPr>
        <w:ilvl w:val="5"/>
        <w:numId w:val="1"/>
      </w:numPr>
      <w:ind w:firstLineChars="0" w:firstLine="0"/>
    </w:pPr>
  </w:style>
  <w:style w:type="paragraph" w:customStyle="1" w:styleId="7">
    <w:name w:val="样式7"/>
    <w:basedOn w:val="12"/>
    <w:link w:val="7Char"/>
    <w:qFormat/>
    <w:pPr>
      <w:numPr>
        <w:ilvl w:val="6"/>
        <w:numId w:val="1"/>
      </w:numPr>
      <w:ind w:firstLineChars="0" w:firstLine="0"/>
    </w:pPr>
  </w:style>
  <w:style w:type="paragraph" w:customStyle="1" w:styleId="8">
    <w:name w:val="样式8"/>
    <w:basedOn w:val="12"/>
    <w:link w:val="8Char"/>
    <w:qFormat/>
    <w:pPr>
      <w:numPr>
        <w:ilvl w:val="7"/>
        <w:numId w:val="1"/>
      </w:numPr>
      <w:ind w:firstLineChars="0" w:firstLine="0"/>
    </w:pPr>
  </w:style>
  <w:style w:type="character" w:customStyle="1" w:styleId="4Char">
    <w:name w:val="样式4 Char"/>
    <w:basedOn w:val="Char3"/>
    <w:link w:val="4"/>
  </w:style>
  <w:style w:type="character" w:customStyle="1" w:styleId="Char3">
    <w:name w:val="列出段落 Char"/>
    <w:basedOn w:val="a0"/>
    <w:link w:val="12"/>
    <w:uiPriority w:val="34"/>
  </w:style>
  <w:style w:type="character" w:customStyle="1" w:styleId="5Char">
    <w:name w:val="样式5 Char"/>
    <w:basedOn w:val="Char3"/>
    <w:link w:val="5"/>
  </w:style>
  <w:style w:type="paragraph" w:customStyle="1" w:styleId="TOC1">
    <w:name w:val="TOC 标题1"/>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paragraph" w:customStyle="1" w:styleId="TOC2">
    <w:name w:val="TOC 标题2"/>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character" w:customStyle="1" w:styleId="1Char0">
    <w:name w:val="样式1 Char"/>
    <w:link w:val="1"/>
    <w:rPr>
      <w:b/>
      <w:sz w:val="28"/>
      <w:szCs w:val="28"/>
    </w:rPr>
  </w:style>
  <w:style w:type="character" w:customStyle="1" w:styleId="2Char">
    <w:name w:val="样式2 Char"/>
    <w:link w:val="2"/>
    <w:rPr>
      <w:b/>
      <w:sz w:val="24"/>
      <w:szCs w:val="24"/>
    </w:rPr>
  </w:style>
  <w:style w:type="character" w:customStyle="1" w:styleId="3Char">
    <w:name w:val="样式3 Char"/>
    <w:link w:val="3"/>
    <w:rPr>
      <w:b/>
    </w:rPr>
  </w:style>
  <w:style w:type="character" w:customStyle="1" w:styleId="6Char">
    <w:name w:val="样式6 Char"/>
    <w:basedOn w:val="Char3"/>
    <w:link w:val="6"/>
  </w:style>
  <w:style w:type="character" w:customStyle="1" w:styleId="7Char">
    <w:name w:val="样式7 Char"/>
    <w:basedOn w:val="Char3"/>
    <w:link w:val="7"/>
  </w:style>
  <w:style w:type="character" w:customStyle="1" w:styleId="8Char">
    <w:name w:val="样式8 Char"/>
    <w:basedOn w:val="Char3"/>
    <w:link w:val="8"/>
  </w:style>
  <w:style w:type="character" w:customStyle="1" w:styleId="1Char">
    <w:name w:val="标题 1 Char"/>
    <w:link w:val="10"/>
    <w:uiPriority w:val="9"/>
    <w:rPr>
      <w:b/>
      <w:bCs/>
      <w:kern w:val="44"/>
      <w:sz w:val="44"/>
      <w:szCs w:val="44"/>
    </w:rPr>
  </w:style>
  <w:style w:type="character" w:customStyle="1" w:styleId="Char">
    <w:name w:val="批注框文本 Char"/>
    <w:link w:val="a3"/>
    <w:uiPriority w:val="99"/>
    <w:semiHidden/>
    <w:rPr>
      <w:sz w:val="18"/>
      <w:szCs w:val="18"/>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Char2">
    <w:name w:val="标题 Char"/>
    <w:link w:val="a6"/>
    <w:uiPriority w:val="10"/>
    <w:rPr>
      <w:rFonts w:ascii="Cambria" w:hAnsi="Cambria"/>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hint="eastAsia"/>
      <w:kern w:val="2"/>
      <w:sz w:val="21"/>
    </w:rPr>
  </w:style>
  <w:style w:type="paragraph" w:styleId="10">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pPr>
      <w:ind w:leftChars="1200" w:left="2520"/>
    </w:pPr>
  </w:style>
  <w:style w:type="paragraph" w:styleId="50">
    <w:name w:val="toc 5"/>
    <w:basedOn w:val="a"/>
    <w:next w:val="a"/>
    <w:uiPriority w:val="39"/>
    <w:unhideWhenUsed/>
    <w:pPr>
      <w:ind w:leftChars="800" w:left="1680"/>
    </w:pPr>
  </w:style>
  <w:style w:type="paragraph" w:styleId="30">
    <w:name w:val="toc 3"/>
    <w:basedOn w:val="a"/>
    <w:next w:val="a"/>
    <w:uiPriority w:val="39"/>
    <w:unhideWhenUsed/>
    <w:pPr>
      <w:ind w:leftChars="400" w:left="840"/>
    </w:pPr>
  </w:style>
  <w:style w:type="paragraph" w:styleId="80">
    <w:name w:val="toc 8"/>
    <w:basedOn w:val="a"/>
    <w:next w:val="a"/>
    <w:uiPriority w:val="39"/>
    <w:unhideWhenUsed/>
    <w:pPr>
      <w:ind w:leftChars="1400" w:left="294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0">
    <w:name w:val="toc 4"/>
    <w:basedOn w:val="a"/>
    <w:next w:val="a"/>
    <w:uiPriority w:val="39"/>
    <w:unhideWhenUsed/>
    <w:pPr>
      <w:ind w:leftChars="600" w:left="1260"/>
    </w:pPr>
  </w:style>
  <w:style w:type="paragraph" w:styleId="60">
    <w:name w:val="toc 6"/>
    <w:basedOn w:val="a"/>
    <w:next w:val="a"/>
    <w:uiPriority w:val="39"/>
    <w:unhideWhenUsed/>
    <w:pPr>
      <w:ind w:leftChars="1000" w:left="2100"/>
    </w:pPr>
  </w:style>
  <w:style w:type="paragraph" w:styleId="20">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6">
    <w:name w:val="Title"/>
    <w:basedOn w:val="a"/>
    <w:next w:val="a"/>
    <w:link w:val="Char2"/>
    <w:uiPriority w:val="10"/>
    <w:qFormat/>
    <w:pPr>
      <w:spacing w:before="240" w:after="60"/>
      <w:jc w:val="center"/>
      <w:outlineLvl w:val="0"/>
    </w:pPr>
    <w:rPr>
      <w:rFonts w:ascii="Cambria" w:hAnsi="Cambria"/>
      <w:b/>
      <w:bCs/>
      <w:sz w:val="32"/>
      <w:szCs w:val="32"/>
    </w:rPr>
  </w:style>
  <w:style w:type="character" w:styleId="a7">
    <w:name w:val="FollowedHyperlink"/>
    <w:uiPriority w:val="99"/>
    <w:semiHidden/>
    <w:unhideWhenUsed/>
    <w:rPr>
      <w:color w:val="800080"/>
      <w:u w:val="single"/>
    </w:rPr>
  </w:style>
  <w:style w:type="character" w:styleId="a8">
    <w:name w:val="Hyperlink"/>
    <w:uiPriority w:val="99"/>
    <w:unhideWhenUsed/>
    <w:rPr>
      <w:color w:val="0000FF"/>
      <w:u w:val="single"/>
    </w:rPr>
  </w:style>
  <w:style w:type="paragraph" w:customStyle="1" w:styleId="12">
    <w:name w:val="列出段落1"/>
    <w:basedOn w:val="a"/>
    <w:link w:val="Char3"/>
    <w:uiPriority w:val="34"/>
    <w:qFormat/>
    <w:pPr>
      <w:ind w:firstLineChars="200" w:firstLine="420"/>
    </w:pPr>
  </w:style>
  <w:style w:type="paragraph" w:customStyle="1" w:styleId="4">
    <w:name w:val="样式4"/>
    <w:basedOn w:val="12"/>
    <w:link w:val="4Char"/>
    <w:qFormat/>
    <w:pPr>
      <w:numPr>
        <w:ilvl w:val="3"/>
        <w:numId w:val="1"/>
      </w:numPr>
      <w:ind w:firstLineChars="0" w:firstLine="0"/>
    </w:pPr>
  </w:style>
  <w:style w:type="paragraph" w:customStyle="1" w:styleId="1">
    <w:name w:val="样式1"/>
    <w:basedOn w:val="12"/>
    <w:link w:val="1Char0"/>
    <w:qFormat/>
    <w:pPr>
      <w:numPr>
        <w:numId w:val="1"/>
      </w:numPr>
      <w:ind w:left="568" w:hangingChars="202" w:hanging="568"/>
      <w:outlineLvl w:val="0"/>
    </w:pPr>
    <w:rPr>
      <w:b/>
      <w:sz w:val="28"/>
      <w:szCs w:val="28"/>
    </w:rPr>
  </w:style>
  <w:style w:type="paragraph" w:customStyle="1" w:styleId="2">
    <w:name w:val="样式2"/>
    <w:basedOn w:val="12"/>
    <w:link w:val="2Char"/>
    <w:qFormat/>
    <w:pPr>
      <w:numPr>
        <w:ilvl w:val="1"/>
        <w:numId w:val="1"/>
      </w:numPr>
      <w:ind w:firstLineChars="0" w:firstLine="0"/>
      <w:outlineLvl w:val="1"/>
    </w:pPr>
    <w:rPr>
      <w:b/>
      <w:sz w:val="24"/>
      <w:szCs w:val="24"/>
    </w:rPr>
  </w:style>
  <w:style w:type="paragraph" w:customStyle="1" w:styleId="3">
    <w:name w:val="样式3"/>
    <w:basedOn w:val="12"/>
    <w:link w:val="3Char"/>
    <w:qFormat/>
    <w:pPr>
      <w:numPr>
        <w:ilvl w:val="2"/>
        <w:numId w:val="1"/>
      </w:numPr>
      <w:ind w:left="1276" w:firstLineChars="0" w:firstLine="0"/>
      <w:outlineLvl w:val="2"/>
    </w:pPr>
    <w:rPr>
      <w:b/>
    </w:rPr>
  </w:style>
  <w:style w:type="paragraph" w:customStyle="1" w:styleId="5">
    <w:name w:val="样式5"/>
    <w:basedOn w:val="12"/>
    <w:link w:val="5Char"/>
    <w:qFormat/>
    <w:pPr>
      <w:numPr>
        <w:ilvl w:val="4"/>
        <w:numId w:val="1"/>
      </w:numPr>
      <w:ind w:firstLineChars="0" w:firstLine="0"/>
    </w:pPr>
  </w:style>
  <w:style w:type="paragraph" w:customStyle="1" w:styleId="6">
    <w:name w:val="样式6"/>
    <w:basedOn w:val="12"/>
    <w:link w:val="6Char"/>
    <w:qFormat/>
    <w:pPr>
      <w:numPr>
        <w:ilvl w:val="5"/>
        <w:numId w:val="1"/>
      </w:numPr>
      <w:ind w:firstLineChars="0" w:firstLine="0"/>
    </w:pPr>
  </w:style>
  <w:style w:type="paragraph" w:customStyle="1" w:styleId="7">
    <w:name w:val="样式7"/>
    <w:basedOn w:val="12"/>
    <w:link w:val="7Char"/>
    <w:qFormat/>
    <w:pPr>
      <w:numPr>
        <w:ilvl w:val="6"/>
        <w:numId w:val="1"/>
      </w:numPr>
      <w:ind w:firstLineChars="0" w:firstLine="0"/>
    </w:pPr>
  </w:style>
  <w:style w:type="paragraph" w:customStyle="1" w:styleId="8">
    <w:name w:val="样式8"/>
    <w:basedOn w:val="12"/>
    <w:link w:val="8Char"/>
    <w:qFormat/>
    <w:pPr>
      <w:numPr>
        <w:ilvl w:val="7"/>
        <w:numId w:val="1"/>
      </w:numPr>
      <w:ind w:firstLineChars="0" w:firstLine="0"/>
    </w:pPr>
  </w:style>
  <w:style w:type="character" w:customStyle="1" w:styleId="4Char">
    <w:name w:val="样式4 Char"/>
    <w:basedOn w:val="Char3"/>
    <w:link w:val="4"/>
  </w:style>
  <w:style w:type="character" w:customStyle="1" w:styleId="Char3">
    <w:name w:val="列出段落 Char"/>
    <w:basedOn w:val="a0"/>
    <w:link w:val="12"/>
    <w:uiPriority w:val="34"/>
  </w:style>
  <w:style w:type="character" w:customStyle="1" w:styleId="5Char">
    <w:name w:val="样式5 Char"/>
    <w:basedOn w:val="Char3"/>
    <w:link w:val="5"/>
  </w:style>
  <w:style w:type="paragraph" w:customStyle="1" w:styleId="TOC1">
    <w:name w:val="TOC 标题1"/>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paragraph" w:customStyle="1" w:styleId="TOC2">
    <w:name w:val="TOC 标题2"/>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character" w:customStyle="1" w:styleId="1Char0">
    <w:name w:val="样式1 Char"/>
    <w:link w:val="1"/>
    <w:rPr>
      <w:b/>
      <w:sz w:val="28"/>
      <w:szCs w:val="28"/>
    </w:rPr>
  </w:style>
  <w:style w:type="character" w:customStyle="1" w:styleId="2Char">
    <w:name w:val="样式2 Char"/>
    <w:link w:val="2"/>
    <w:rPr>
      <w:b/>
      <w:sz w:val="24"/>
      <w:szCs w:val="24"/>
    </w:rPr>
  </w:style>
  <w:style w:type="character" w:customStyle="1" w:styleId="3Char">
    <w:name w:val="样式3 Char"/>
    <w:link w:val="3"/>
    <w:rPr>
      <w:b/>
    </w:rPr>
  </w:style>
  <w:style w:type="character" w:customStyle="1" w:styleId="6Char">
    <w:name w:val="样式6 Char"/>
    <w:basedOn w:val="Char3"/>
    <w:link w:val="6"/>
  </w:style>
  <w:style w:type="character" w:customStyle="1" w:styleId="7Char">
    <w:name w:val="样式7 Char"/>
    <w:basedOn w:val="Char3"/>
    <w:link w:val="7"/>
  </w:style>
  <w:style w:type="character" w:customStyle="1" w:styleId="8Char">
    <w:name w:val="样式8 Char"/>
    <w:basedOn w:val="Char3"/>
    <w:link w:val="8"/>
  </w:style>
  <w:style w:type="character" w:customStyle="1" w:styleId="1Char">
    <w:name w:val="标题 1 Char"/>
    <w:link w:val="10"/>
    <w:uiPriority w:val="9"/>
    <w:rPr>
      <w:b/>
      <w:bCs/>
      <w:kern w:val="44"/>
      <w:sz w:val="44"/>
      <w:szCs w:val="44"/>
    </w:rPr>
  </w:style>
  <w:style w:type="character" w:customStyle="1" w:styleId="Char">
    <w:name w:val="批注框文本 Char"/>
    <w:link w:val="a3"/>
    <w:uiPriority w:val="99"/>
    <w:semiHidden/>
    <w:rPr>
      <w:sz w:val="18"/>
      <w:szCs w:val="18"/>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Char2">
    <w:name w:val="标题 Char"/>
    <w:link w:val="a6"/>
    <w:uiPriority w:val="10"/>
    <w:rPr>
      <w:rFonts w:ascii="Cambria" w:hAnsi="Cambria"/>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16</Pages>
  <Words>432</Words>
  <Characters>2464</Characters>
  <Application>Microsoft Office Word</Application>
  <DocSecurity>0</DocSecurity>
  <Lines>20</Lines>
  <Paragraphs>5</Paragraphs>
  <ScaleCrop>false</ScaleCrop>
  <Company/>
  <LinksUpToDate>false</LinksUpToDate>
  <CharactersWithSpaces>2891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App、公众号、轻应用和WAP网站的区别</dc:title>
  <dc:creator>微软用户</dc:creator>
  <cp:lastModifiedBy>陈天华</cp:lastModifiedBy>
  <cp:revision>15</cp:revision>
  <dcterms:created xsi:type="dcterms:W3CDTF">2014-08-11T08:44:00Z</dcterms:created>
  <dcterms:modified xsi:type="dcterms:W3CDTF">2014-10-20T10:55:00Z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